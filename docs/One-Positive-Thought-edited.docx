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CA53AE" w14:textId="4FFD6988" w:rsidR="006B1832" w:rsidRPr="00820971" w:rsidRDefault="006B1832" w:rsidP="00691B3C">
      <w:pPr>
        <w:pStyle w:val="Default"/>
        <w:rPr>
          <w:rFonts w:ascii="Century Gothic" w:hAnsi="Century Gothic"/>
          <w:sz w:val="24"/>
          <w:szCs w:val="24"/>
        </w:rPr>
      </w:pPr>
    </w:p>
    <w:p w14:paraId="47C66304" w14:textId="689B8015" w:rsidR="00B13FCB" w:rsidRPr="00820971" w:rsidRDefault="00B13FCB" w:rsidP="00B13FCB">
      <w:pPr>
        <w:jc w:val="center"/>
        <w:rPr>
          <w:rFonts w:ascii="Century Gothic" w:hAnsi="Century Gothic"/>
        </w:rPr>
      </w:pPr>
    </w:p>
    <w:p w14:paraId="308D8EE8" w14:textId="41B015A0" w:rsidR="00B13FCB" w:rsidRPr="00820971" w:rsidRDefault="00B13FCB" w:rsidP="00B13FCB">
      <w:pPr>
        <w:jc w:val="center"/>
        <w:rPr>
          <w:rFonts w:ascii="Century Gothic" w:hAnsi="Century Gothic"/>
        </w:rPr>
      </w:pPr>
    </w:p>
    <w:p w14:paraId="1B3A6F92" w14:textId="77777777" w:rsidR="00B13FCB" w:rsidRPr="00820971" w:rsidRDefault="00B13FCB" w:rsidP="00B13FCB">
      <w:pPr>
        <w:jc w:val="center"/>
        <w:rPr>
          <w:rFonts w:ascii="Century Gothic" w:hAnsi="Century Gothic"/>
        </w:rPr>
      </w:pPr>
    </w:p>
    <w:p w14:paraId="2BD702B7" w14:textId="77777777" w:rsidR="00B13FCB" w:rsidRPr="00820971" w:rsidRDefault="00B13FCB" w:rsidP="00B13FCB">
      <w:pPr>
        <w:jc w:val="center"/>
        <w:rPr>
          <w:rFonts w:ascii="Century Gothic" w:hAnsi="Century Gothic"/>
        </w:rPr>
      </w:pPr>
    </w:p>
    <w:p w14:paraId="728FF5AD" w14:textId="77777777" w:rsidR="00B13FCB" w:rsidRPr="00820971" w:rsidRDefault="00B13FCB" w:rsidP="00B13FCB">
      <w:pPr>
        <w:jc w:val="center"/>
        <w:rPr>
          <w:rFonts w:ascii="Century Gothic" w:hAnsi="Century Gothic"/>
        </w:rPr>
      </w:pPr>
    </w:p>
    <w:p w14:paraId="17D0EDD4" w14:textId="77777777" w:rsidR="00B13FCB" w:rsidRPr="00820971" w:rsidRDefault="00B13FCB" w:rsidP="00B13FCB">
      <w:pPr>
        <w:jc w:val="center"/>
        <w:rPr>
          <w:rFonts w:ascii="Century Gothic" w:hAnsi="Century Gothic"/>
        </w:rPr>
      </w:pPr>
    </w:p>
    <w:p w14:paraId="45409AC8" w14:textId="77777777" w:rsidR="00B13FCB" w:rsidRPr="00820971" w:rsidRDefault="00B13FCB" w:rsidP="00B13FCB">
      <w:pPr>
        <w:jc w:val="center"/>
        <w:rPr>
          <w:rFonts w:ascii="Century Gothic" w:hAnsi="Century Gothic"/>
        </w:rPr>
      </w:pPr>
    </w:p>
    <w:p w14:paraId="5A7ED068" w14:textId="77777777" w:rsidR="00B13FCB" w:rsidRPr="00820971" w:rsidRDefault="00B13FCB" w:rsidP="00B13FCB">
      <w:pPr>
        <w:jc w:val="center"/>
        <w:rPr>
          <w:rFonts w:ascii="Century Gothic" w:hAnsi="Century Gothic"/>
        </w:rPr>
      </w:pPr>
    </w:p>
    <w:p w14:paraId="4E0E193F" w14:textId="77777777" w:rsidR="00B13FCB" w:rsidRPr="00820971" w:rsidRDefault="00B13FCB" w:rsidP="00B13FCB">
      <w:pPr>
        <w:jc w:val="center"/>
        <w:rPr>
          <w:rFonts w:ascii="Century Gothic" w:hAnsi="Century Gothic"/>
        </w:rPr>
      </w:pPr>
    </w:p>
    <w:p w14:paraId="0DEB5C35" w14:textId="5827970D" w:rsidR="00B13FCB" w:rsidRPr="00820971" w:rsidRDefault="00B13FCB" w:rsidP="00B13FCB">
      <w:pPr>
        <w:jc w:val="center"/>
        <w:rPr>
          <w:rFonts w:ascii="Century Gothic" w:hAnsi="Century Gothic"/>
          <w:sz w:val="40"/>
          <w:szCs w:val="40"/>
        </w:rPr>
      </w:pPr>
      <w:r w:rsidRPr="00820971">
        <w:rPr>
          <w:rFonts w:ascii="Century Gothic" w:hAnsi="Century Gothic"/>
          <w:sz w:val="40"/>
          <w:szCs w:val="40"/>
        </w:rPr>
        <w:t>One Positive Thought:</w:t>
      </w:r>
    </w:p>
    <w:p w14:paraId="157C75A2" w14:textId="77777777" w:rsidR="00E26C89" w:rsidRPr="00820971" w:rsidRDefault="00E26C89" w:rsidP="00B13FCB">
      <w:pPr>
        <w:jc w:val="center"/>
        <w:rPr>
          <w:rFonts w:ascii="Century Gothic" w:hAnsi="Century Gothic"/>
          <w:sz w:val="32"/>
          <w:szCs w:val="32"/>
        </w:rPr>
      </w:pPr>
    </w:p>
    <w:p w14:paraId="193D1A53" w14:textId="01DAB0B5" w:rsidR="00B13FCB" w:rsidRPr="00820971" w:rsidRDefault="00B13FCB" w:rsidP="00B13FCB">
      <w:pPr>
        <w:jc w:val="center"/>
        <w:rPr>
          <w:rFonts w:ascii="Century Gothic" w:hAnsi="Century Gothic"/>
          <w:sz w:val="32"/>
          <w:szCs w:val="32"/>
        </w:rPr>
      </w:pPr>
      <w:r w:rsidRPr="00820971">
        <w:rPr>
          <w:rFonts w:ascii="Century Gothic" w:hAnsi="Century Gothic"/>
          <w:sz w:val="32"/>
          <w:szCs w:val="32"/>
        </w:rPr>
        <w:t xml:space="preserve">Can Change Everything </w:t>
      </w:r>
    </w:p>
    <w:p w14:paraId="5A221564" w14:textId="77777777" w:rsidR="006B1832" w:rsidRPr="00820971" w:rsidRDefault="006B1832" w:rsidP="00B13FCB">
      <w:pPr>
        <w:jc w:val="center"/>
        <w:rPr>
          <w:rFonts w:ascii="Century Gothic" w:hAnsi="Century Gothic" w:cs="Arial Unicode MS"/>
          <w:color w:val="000000"/>
          <w:bdr w:val="nil"/>
        </w:rPr>
      </w:pPr>
    </w:p>
    <w:p w14:paraId="11C1B9B1" w14:textId="20695128" w:rsidR="00B13FCB" w:rsidRPr="00820971" w:rsidRDefault="00B13FCB" w:rsidP="00691B3C">
      <w:pPr>
        <w:pStyle w:val="Default"/>
        <w:rPr>
          <w:rFonts w:ascii="Century Gothic" w:hAnsi="Century Gothic"/>
          <w:sz w:val="28"/>
          <w:szCs w:val="24"/>
        </w:rPr>
      </w:pPr>
    </w:p>
    <w:p w14:paraId="035B2694" w14:textId="77777777" w:rsidR="00B13FCB" w:rsidRPr="00820971" w:rsidRDefault="00B13FCB">
      <w:pPr>
        <w:rPr>
          <w:rFonts w:ascii="Century Gothic" w:hAnsi="Century Gothic" w:cs="Arial Unicode MS"/>
          <w:color w:val="000000"/>
          <w:sz w:val="28"/>
          <w:bdr w:val="nil"/>
        </w:rPr>
      </w:pPr>
      <w:r w:rsidRPr="00820971">
        <w:rPr>
          <w:rFonts w:ascii="Century Gothic" w:hAnsi="Century Gothic"/>
          <w:sz w:val="28"/>
        </w:rPr>
        <w:br w:type="page"/>
      </w:r>
    </w:p>
    <w:p w14:paraId="1A35E39A" w14:textId="77777777" w:rsidR="00691B3C" w:rsidRPr="00820971" w:rsidRDefault="00691B3C" w:rsidP="00691B3C">
      <w:pPr>
        <w:pStyle w:val="Default"/>
        <w:rPr>
          <w:rFonts w:ascii="Century Gothic" w:hAnsi="Century Gothic"/>
          <w:sz w:val="28"/>
          <w:szCs w:val="24"/>
        </w:rPr>
      </w:pPr>
    </w:p>
    <w:p w14:paraId="684E4220" w14:textId="47EC0275" w:rsidR="003448E2" w:rsidRPr="00820971" w:rsidRDefault="003448E2" w:rsidP="00691B3C">
      <w:pPr>
        <w:pStyle w:val="Default"/>
        <w:rPr>
          <w:rFonts w:ascii="Century Gothic" w:hAnsi="Century Gothic"/>
          <w:b/>
          <w:sz w:val="32"/>
          <w:szCs w:val="32"/>
        </w:rPr>
      </w:pPr>
    </w:p>
    <w:p w14:paraId="4AE78D2B" w14:textId="40F0ACA1" w:rsidR="006B1832" w:rsidRPr="00820971" w:rsidRDefault="006B1832" w:rsidP="000E0172">
      <w:pPr>
        <w:rPr>
          <w:rFonts w:ascii="Century Gothic" w:hAnsi="Century Gothic"/>
          <w:b/>
          <w:sz w:val="32"/>
          <w:szCs w:val="32"/>
        </w:rPr>
      </w:pPr>
    </w:p>
    <w:p w14:paraId="301F81C4"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43C1F932"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0381C776"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24CDBA9B"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037CA3C1"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5FA2D59D"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04E9D236"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193223DB"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339651EA" w14:textId="3A408B95" w:rsidR="006B1832" w:rsidRPr="00820971" w:rsidRDefault="006B1832" w:rsidP="00AD0CEC">
      <w:pPr>
        <w:widowControl w:val="0"/>
        <w:autoSpaceDE w:val="0"/>
        <w:autoSpaceDN w:val="0"/>
        <w:adjustRightInd w:val="0"/>
        <w:rPr>
          <w:rFonts w:ascii="Century Gothic" w:eastAsiaTheme="minorEastAsia" w:hAnsi="Century Gothic" w:cs="Helvetica"/>
        </w:rPr>
      </w:pPr>
    </w:p>
    <w:p w14:paraId="507CC629" w14:textId="77777777" w:rsidR="006B1832" w:rsidRPr="00820971" w:rsidRDefault="006B1832">
      <w:pPr>
        <w:rPr>
          <w:rFonts w:ascii="Century Gothic" w:eastAsiaTheme="minorEastAsia" w:hAnsi="Century Gothic" w:cs="Helvetica"/>
        </w:rPr>
      </w:pPr>
    </w:p>
    <w:p w14:paraId="4E97E692" w14:textId="77777777" w:rsidR="006B1832" w:rsidRPr="00820971" w:rsidRDefault="006B1832">
      <w:pPr>
        <w:rPr>
          <w:rFonts w:ascii="Century Gothic" w:eastAsiaTheme="minorEastAsia" w:hAnsi="Century Gothic" w:cs="Helvetica"/>
        </w:rPr>
      </w:pPr>
      <w:r w:rsidRPr="00820971">
        <w:rPr>
          <w:rFonts w:ascii="Century Gothic" w:eastAsiaTheme="minorEastAsia" w:hAnsi="Century Gothic" w:cs="Helvetica"/>
        </w:rPr>
        <w:br w:type="page"/>
      </w:r>
    </w:p>
    <w:p w14:paraId="199C2958" w14:textId="77777777" w:rsidR="001C4D30" w:rsidRDefault="001C4D30">
      <w:pPr>
        <w:rPr>
          <w:rFonts w:ascii="Century Gothic" w:eastAsiaTheme="minorEastAsia" w:hAnsi="Century Gothic" w:cs="Helvetica"/>
        </w:rPr>
      </w:pPr>
    </w:p>
    <w:p w14:paraId="16EADDF4" w14:textId="77777777" w:rsidR="001C4D30" w:rsidRDefault="001C4D30">
      <w:pPr>
        <w:rPr>
          <w:rFonts w:ascii="Century Gothic" w:eastAsiaTheme="minorEastAsia" w:hAnsi="Century Gothic" w:cs="Helvetica"/>
        </w:rPr>
      </w:pPr>
    </w:p>
    <w:p w14:paraId="4B5189F8" w14:textId="77777777" w:rsidR="001C4D30" w:rsidRDefault="001C4D30">
      <w:pPr>
        <w:rPr>
          <w:rFonts w:ascii="Century Gothic" w:eastAsiaTheme="minorEastAsia" w:hAnsi="Century Gothic" w:cs="Helvetica"/>
        </w:rPr>
      </w:pPr>
    </w:p>
    <w:p w14:paraId="1226CF01" w14:textId="77777777" w:rsidR="001C4D30" w:rsidRDefault="001C4D30">
      <w:pPr>
        <w:rPr>
          <w:rFonts w:ascii="Century Gothic" w:eastAsiaTheme="minorEastAsia" w:hAnsi="Century Gothic" w:cs="Helvetica"/>
        </w:rPr>
      </w:pPr>
    </w:p>
    <w:p w14:paraId="75E02005" w14:textId="77777777" w:rsidR="001C4D30" w:rsidRDefault="001C4D30">
      <w:pPr>
        <w:rPr>
          <w:rFonts w:ascii="Century Gothic" w:eastAsiaTheme="minorEastAsia" w:hAnsi="Century Gothic" w:cs="Helvetica"/>
        </w:rPr>
      </w:pPr>
    </w:p>
    <w:p w14:paraId="323944AC" w14:textId="77777777" w:rsidR="001C4D30" w:rsidRDefault="001C4D30">
      <w:pPr>
        <w:rPr>
          <w:rFonts w:ascii="Century Gothic" w:eastAsiaTheme="minorEastAsia" w:hAnsi="Century Gothic" w:cs="Helvetica"/>
        </w:rPr>
      </w:pPr>
    </w:p>
    <w:p w14:paraId="23206773" w14:textId="77777777" w:rsidR="001C4D30" w:rsidRDefault="001C4D30">
      <w:pPr>
        <w:rPr>
          <w:rFonts w:ascii="Century Gothic" w:eastAsiaTheme="minorEastAsia" w:hAnsi="Century Gothic" w:cs="Helvetica"/>
        </w:rPr>
      </w:pPr>
    </w:p>
    <w:p w14:paraId="2D2D7D79" w14:textId="77777777" w:rsidR="001C4D30" w:rsidRDefault="001C4D30">
      <w:pPr>
        <w:rPr>
          <w:rFonts w:ascii="Century Gothic" w:eastAsiaTheme="minorEastAsia" w:hAnsi="Century Gothic" w:cs="Helvetica"/>
        </w:rPr>
      </w:pPr>
    </w:p>
    <w:p w14:paraId="65589058" w14:textId="308E710E" w:rsidR="001C4D30" w:rsidRDefault="001C4D30">
      <w:pPr>
        <w:rPr>
          <w:rFonts w:ascii="Century Gothic" w:eastAsiaTheme="minorEastAsia" w:hAnsi="Century Gothic" w:cs="Helvetica"/>
        </w:rPr>
      </w:pPr>
      <w:proofErr w:type="gramStart"/>
      <w:r>
        <w:rPr>
          <w:rFonts w:ascii="Century Gothic" w:eastAsiaTheme="minorEastAsia" w:hAnsi="Century Gothic" w:cs="Helvetica"/>
        </w:rPr>
        <w:t>For every last person who has supported me over the years.</w:t>
      </w:r>
      <w:proofErr w:type="gramEnd"/>
      <w:r>
        <w:rPr>
          <w:rFonts w:ascii="Century Gothic" w:eastAsiaTheme="minorEastAsia" w:hAnsi="Century Gothic" w:cs="Helvetica"/>
        </w:rPr>
        <w:t xml:space="preserve"> My actual gratitude could never be expressed in words. This is for you. </w:t>
      </w:r>
      <w:r w:rsidR="006B1832" w:rsidRPr="00820971">
        <w:rPr>
          <w:rFonts w:ascii="Century Gothic" w:eastAsiaTheme="minorEastAsia" w:hAnsi="Century Gothic" w:cs="Helvetica"/>
        </w:rPr>
        <w:br w:type="page"/>
      </w:r>
      <w:r>
        <w:rPr>
          <w:rFonts w:ascii="Century Gothic" w:eastAsiaTheme="minorEastAsia" w:hAnsi="Century Gothic" w:cs="Helvetica"/>
        </w:rPr>
        <w:lastRenderedPageBreak/>
        <w:br w:type="page"/>
      </w:r>
    </w:p>
    <w:p w14:paraId="158EBC2F" w14:textId="77777777" w:rsidR="006B1832" w:rsidRPr="00820971" w:rsidRDefault="006B1832">
      <w:pPr>
        <w:rPr>
          <w:rFonts w:ascii="Century Gothic" w:eastAsiaTheme="minorEastAsia" w:hAnsi="Century Gothic" w:cs="Helvetica"/>
        </w:rPr>
      </w:pPr>
    </w:p>
    <w:p w14:paraId="69E397D5" w14:textId="712F4083" w:rsidR="006B1832" w:rsidRPr="00820971" w:rsidRDefault="001C4D30" w:rsidP="006B1832">
      <w:pPr>
        <w:widowControl w:val="0"/>
        <w:autoSpaceDE w:val="0"/>
        <w:autoSpaceDN w:val="0"/>
        <w:adjustRightInd w:val="0"/>
        <w:jc w:val="center"/>
        <w:rPr>
          <w:rFonts w:ascii="Century Gothic" w:eastAsiaTheme="minorEastAsia" w:hAnsi="Century Gothic" w:cs="Helvetica"/>
        </w:rPr>
      </w:pPr>
      <w:r>
        <w:rPr>
          <w:rFonts w:ascii="Century Gothic" w:eastAsiaTheme="minorEastAsia" w:hAnsi="Century Gothic" w:cs="Helvetica"/>
        </w:rPr>
        <w:t>ACKNOWLEDGEMENTS</w:t>
      </w:r>
    </w:p>
    <w:p w14:paraId="5B44AF34" w14:textId="77777777" w:rsidR="006B1832" w:rsidRPr="00820971" w:rsidRDefault="006B1832" w:rsidP="006B1832">
      <w:pPr>
        <w:widowControl w:val="0"/>
        <w:autoSpaceDE w:val="0"/>
        <w:autoSpaceDN w:val="0"/>
        <w:adjustRightInd w:val="0"/>
        <w:rPr>
          <w:rFonts w:ascii="Century Gothic" w:eastAsiaTheme="minorEastAsia" w:hAnsi="Century Gothic" w:cs="Helvetica"/>
        </w:rPr>
      </w:pPr>
    </w:p>
    <w:p w14:paraId="75023C26" w14:textId="77777777" w:rsidR="006B1832" w:rsidRPr="00820971" w:rsidRDefault="006B1832" w:rsidP="006B1832">
      <w:pPr>
        <w:widowControl w:val="0"/>
        <w:autoSpaceDE w:val="0"/>
        <w:autoSpaceDN w:val="0"/>
        <w:adjustRightInd w:val="0"/>
        <w:rPr>
          <w:rFonts w:ascii="Century Gothic" w:eastAsiaTheme="minorEastAsia" w:hAnsi="Century Gothic" w:cs="Helvetica"/>
        </w:rPr>
      </w:pPr>
    </w:p>
    <w:p w14:paraId="06ABB42B" w14:textId="21C0D54C" w:rsidR="006B1832" w:rsidRPr="00820971" w:rsidRDefault="006B1832" w:rsidP="006B1832">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Shannon and Carolyn. There is little I believe in more in life than the love I feel and experience with these two. They are unwaveringly there for me. I have the courage to create, contribute, and live to the level I do in my life largely because Carolyn and Shannon are in it. With this level of support and radical acceptance, I have been able to</w:t>
      </w:r>
      <w:r w:rsidR="00A767F0">
        <w:rPr>
          <w:rFonts w:ascii="Century Gothic" w:eastAsiaTheme="minorEastAsia" w:hAnsi="Century Gothic" w:cs="Helvetica"/>
        </w:rPr>
        <w:t xml:space="preserve"> more freely and confidently</w:t>
      </w:r>
      <w:r w:rsidRPr="00820971">
        <w:rPr>
          <w:rFonts w:ascii="Century Gothic" w:eastAsiaTheme="minorEastAsia" w:hAnsi="Century Gothic" w:cs="Helvetica"/>
        </w:rPr>
        <w:t xml:space="preserve"> explore the edges of </w:t>
      </w:r>
      <w:r w:rsidR="00A767F0" w:rsidRPr="00820971">
        <w:rPr>
          <w:rFonts w:ascii="Century Gothic" w:eastAsiaTheme="minorEastAsia" w:hAnsi="Century Gothic" w:cs="Helvetica"/>
        </w:rPr>
        <w:t>vulnerability</w:t>
      </w:r>
      <w:r w:rsidR="00A767F0">
        <w:rPr>
          <w:rFonts w:ascii="Century Gothic" w:eastAsiaTheme="minorEastAsia" w:hAnsi="Century Gothic" w:cs="Helvetica"/>
        </w:rPr>
        <w:t xml:space="preserve">, </w:t>
      </w:r>
      <w:r w:rsidRPr="00820971">
        <w:rPr>
          <w:rFonts w:ascii="Century Gothic" w:eastAsiaTheme="minorEastAsia" w:hAnsi="Century Gothic" w:cs="Helvetica"/>
        </w:rPr>
        <w:t>ridiculous</w:t>
      </w:r>
      <w:r w:rsidR="00A767F0">
        <w:rPr>
          <w:rFonts w:ascii="Century Gothic" w:eastAsiaTheme="minorEastAsia" w:hAnsi="Century Gothic" w:cs="Helvetica"/>
        </w:rPr>
        <w:t>ness,</w:t>
      </w:r>
      <w:r w:rsidRPr="00820971">
        <w:rPr>
          <w:rFonts w:ascii="Century Gothic" w:eastAsiaTheme="minorEastAsia" w:hAnsi="Century Gothic" w:cs="Helvetica"/>
        </w:rPr>
        <w:t xml:space="preserve"> experience, and expression. </w:t>
      </w:r>
      <w:r w:rsidR="00DE53E3" w:rsidRPr="00820971">
        <w:rPr>
          <w:rFonts w:ascii="Century Gothic" w:eastAsiaTheme="minorEastAsia" w:hAnsi="Century Gothic" w:cs="Helvetica"/>
        </w:rPr>
        <w:t>This book</w:t>
      </w:r>
      <w:r w:rsidR="001029BC">
        <w:rPr>
          <w:rFonts w:ascii="Century Gothic" w:eastAsiaTheme="minorEastAsia" w:hAnsi="Century Gothic" w:cs="Helvetica"/>
        </w:rPr>
        <w:t xml:space="preserve"> </w:t>
      </w:r>
      <w:r w:rsidR="00A767F0">
        <w:rPr>
          <w:rFonts w:ascii="Century Gothic" w:eastAsiaTheme="minorEastAsia" w:hAnsi="Century Gothic" w:cs="Helvetica"/>
        </w:rPr>
        <w:t>reflect</w:t>
      </w:r>
      <w:r w:rsidR="001029BC">
        <w:rPr>
          <w:rFonts w:ascii="Century Gothic" w:eastAsiaTheme="minorEastAsia" w:hAnsi="Century Gothic" w:cs="Helvetica"/>
        </w:rPr>
        <w:t>s</w:t>
      </w:r>
      <w:r w:rsidR="00A767F0">
        <w:rPr>
          <w:rFonts w:ascii="Century Gothic" w:eastAsiaTheme="minorEastAsia" w:hAnsi="Century Gothic" w:cs="Helvetica"/>
        </w:rPr>
        <w:t xml:space="preserve"> </w:t>
      </w:r>
      <w:r w:rsidR="002C0DBD">
        <w:rPr>
          <w:rFonts w:ascii="Century Gothic" w:eastAsiaTheme="minorEastAsia" w:hAnsi="Century Gothic" w:cs="Helvetica"/>
        </w:rPr>
        <w:t>their</w:t>
      </w:r>
      <w:r w:rsidR="001029BC">
        <w:rPr>
          <w:rFonts w:ascii="Century Gothic" w:eastAsiaTheme="minorEastAsia" w:hAnsi="Century Gothic" w:cs="Helvetica"/>
        </w:rPr>
        <w:t xml:space="preserve"> influence</w:t>
      </w:r>
      <w:r w:rsidR="002C0DBD">
        <w:rPr>
          <w:rFonts w:ascii="Century Gothic" w:eastAsiaTheme="minorEastAsia" w:hAnsi="Century Gothic" w:cs="Helvetica"/>
        </w:rPr>
        <w:t xml:space="preserve"> </w:t>
      </w:r>
      <w:proofErr w:type="gramStart"/>
      <w:r w:rsidR="002C0DBD">
        <w:rPr>
          <w:rFonts w:ascii="Century Gothic" w:eastAsiaTheme="minorEastAsia" w:hAnsi="Century Gothic" w:cs="Helvetica"/>
        </w:rPr>
        <w:t>on me</w:t>
      </w:r>
      <w:r w:rsidR="001029BC">
        <w:rPr>
          <w:rFonts w:ascii="Century Gothic" w:eastAsiaTheme="minorEastAsia" w:hAnsi="Century Gothic" w:cs="Helvetica"/>
        </w:rPr>
        <w:t xml:space="preserve"> and </w:t>
      </w:r>
      <w:r w:rsidRPr="00820971">
        <w:rPr>
          <w:rFonts w:ascii="Century Gothic" w:eastAsiaTheme="minorEastAsia" w:hAnsi="Century Gothic" w:cs="Helvetica"/>
        </w:rPr>
        <w:t>all they've done behind t</w:t>
      </w:r>
      <w:r w:rsidR="001029BC">
        <w:rPr>
          <w:rFonts w:ascii="Century Gothic" w:eastAsiaTheme="minorEastAsia" w:hAnsi="Century Gothic" w:cs="Helvetica"/>
        </w:rPr>
        <w:t>he scenes of my life and career to date</w:t>
      </w:r>
      <w:proofErr w:type="gramEnd"/>
      <w:r w:rsidRPr="00820971">
        <w:rPr>
          <w:rFonts w:ascii="Century Gothic" w:eastAsiaTheme="minorEastAsia" w:hAnsi="Century Gothic" w:cs="Helvetica"/>
        </w:rPr>
        <w:t>.</w:t>
      </w:r>
      <w:r w:rsidR="001029BC">
        <w:rPr>
          <w:rFonts w:ascii="Century Gothic" w:eastAsiaTheme="minorEastAsia" w:hAnsi="Century Gothic" w:cs="Helvetica"/>
        </w:rPr>
        <w:t xml:space="preserve"> </w:t>
      </w:r>
    </w:p>
    <w:p w14:paraId="042B7F36" w14:textId="77777777" w:rsidR="006B1832" w:rsidRPr="00820971" w:rsidRDefault="006B1832" w:rsidP="006B1832">
      <w:pPr>
        <w:widowControl w:val="0"/>
        <w:autoSpaceDE w:val="0"/>
        <w:autoSpaceDN w:val="0"/>
        <w:adjustRightInd w:val="0"/>
        <w:rPr>
          <w:rFonts w:ascii="Century Gothic" w:eastAsiaTheme="minorEastAsia" w:hAnsi="Century Gothic" w:cs="Helvetica"/>
        </w:rPr>
      </w:pPr>
    </w:p>
    <w:p w14:paraId="7DC3893E" w14:textId="79FF3DFF" w:rsidR="002C0DBD" w:rsidRDefault="002C0DBD" w:rsidP="006B1832">
      <w:pPr>
        <w:rPr>
          <w:rFonts w:ascii="Century Gothic" w:eastAsiaTheme="minorEastAsia" w:hAnsi="Century Gothic" w:cs="Helvetica"/>
        </w:rPr>
      </w:pPr>
      <w:r>
        <w:rPr>
          <w:rFonts w:ascii="Century Gothic" w:eastAsiaTheme="minorEastAsia" w:hAnsi="Century Gothic" w:cs="Helvetica"/>
        </w:rPr>
        <w:t xml:space="preserve">My family. </w:t>
      </w:r>
      <w:proofErr w:type="gramStart"/>
      <w:r>
        <w:rPr>
          <w:rFonts w:ascii="Century Gothic" w:eastAsiaTheme="minorEastAsia" w:hAnsi="Century Gothic" w:cs="Helvetica"/>
        </w:rPr>
        <w:t>Mom, Al, Dad, Liz, Matt, Andree</w:t>
      </w:r>
      <w:r w:rsidR="006B1832" w:rsidRPr="00820971">
        <w:rPr>
          <w:rFonts w:ascii="Century Gothic" w:eastAsiaTheme="minorEastAsia" w:hAnsi="Century Gothic" w:cs="Helvetica"/>
        </w:rPr>
        <w:t>.</w:t>
      </w:r>
      <w:proofErr w:type="gramEnd"/>
      <w:r w:rsidR="006B1832" w:rsidRPr="00820971">
        <w:rPr>
          <w:rFonts w:ascii="Century Gothic" w:eastAsiaTheme="minorEastAsia" w:hAnsi="Century Gothic" w:cs="Helvetica"/>
        </w:rPr>
        <w:t xml:space="preserve"> </w:t>
      </w:r>
      <w:proofErr w:type="gramStart"/>
      <w:r w:rsidR="006B1832" w:rsidRPr="00820971">
        <w:rPr>
          <w:rFonts w:ascii="Century Gothic" w:eastAsiaTheme="minorEastAsia" w:hAnsi="Century Gothic" w:cs="Helvetica"/>
        </w:rPr>
        <w:t xml:space="preserve">The best of </w:t>
      </w:r>
      <w:r>
        <w:rPr>
          <w:rFonts w:ascii="Century Gothic" w:eastAsiaTheme="minorEastAsia" w:hAnsi="Century Gothic" w:cs="Helvetica"/>
        </w:rPr>
        <w:t>the best.</w:t>
      </w:r>
      <w:proofErr w:type="gramEnd"/>
      <w:r>
        <w:rPr>
          <w:rFonts w:ascii="Century Gothic" w:eastAsiaTheme="minorEastAsia" w:hAnsi="Century Gothic" w:cs="Helvetica"/>
        </w:rPr>
        <w:t xml:space="preserve"> </w:t>
      </w:r>
      <w:proofErr w:type="gramStart"/>
      <w:r>
        <w:rPr>
          <w:rFonts w:ascii="Century Gothic" w:eastAsiaTheme="minorEastAsia" w:hAnsi="Century Gothic" w:cs="Helvetica"/>
        </w:rPr>
        <w:t>Unparalleled love and support of me, as ME.</w:t>
      </w:r>
      <w:proofErr w:type="gramEnd"/>
      <w:r>
        <w:rPr>
          <w:rFonts w:ascii="Century Gothic" w:eastAsiaTheme="minorEastAsia" w:hAnsi="Century Gothic" w:cs="Helvetica"/>
        </w:rPr>
        <w:t xml:space="preserve"> T</w:t>
      </w:r>
      <w:r w:rsidR="006B1832" w:rsidRPr="00820971">
        <w:rPr>
          <w:rFonts w:ascii="Century Gothic" w:eastAsiaTheme="minorEastAsia" w:hAnsi="Century Gothic" w:cs="Helvetica"/>
        </w:rPr>
        <w:t xml:space="preserve">hey're </w:t>
      </w:r>
      <w:r>
        <w:rPr>
          <w:rFonts w:ascii="Century Gothic" w:eastAsiaTheme="minorEastAsia" w:hAnsi="Century Gothic" w:cs="Helvetica"/>
        </w:rPr>
        <w:t xml:space="preserve">also </w:t>
      </w:r>
      <w:r w:rsidR="006B1832" w:rsidRPr="00820971">
        <w:rPr>
          <w:rFonts w:ascii="Century Gothic" w:eastAsiaTheme="minorEastAsia" w:hAnsi="Century Gothic" w:cs="Helvetica"/>
        </w:rPr>
        <w:t>all hilarious</w:t>
      </w:r>
      <w:r>
        <w:rPr>
          <w:rFonts w:ascii="Century Gothic" w:eastAsiaTheme="minorEastAsia" w:hAnsi="Century Gothic" w:cs="Helvetica"/>
        </w:rPr>
        <w:t xml:space="preserve"> </w:t>
      </w:r>
      <w:r>
        <w:rPr>
          <w:rFonts w:ascii="Century Gothic" w:eastAsiaTheme="minorEastAsia" w:hAnsi="Century Gothic" w:cs="Helvetica"/>
        </w:rPr>
        <w:lastRenderedPageBreak/>
        <w:t>and cool</w:t>
      </w:r>
      <w:r w:rsidR="006B1832" w:rsidRPr="00820971">
        <w:rPr>
          <w:rFonts w:ascii="Century Gothic" w:eastAsiaTheme="minorEastAsia" w:hAnsi="Century Gothic" w:cs="Helvetica"/>
        </w:rPr>
        <w:t xml:space="preserve"> while concurrently </w:t>
      </w:r>
      <w:r>
        <w:rPr>
          <w:rFonts w:ascii="Century Gothic" w:eastAsiaTheme="minorEastAsia" w:hAnsi="Century Gothic" w:cs="Helvetica"/>
        </w:rPr>
        <w:t xml:space="preserve">being </w:t>
      </w:r>
      <w:r w:rsidR="006B1832" w:rsidRPr="00820971">
        <w:rPr>
          <w:rFonts w:ascii="Century Gothic" w:eastAsiaTheme="minorEastAsia" w:hAnsi="Century Gothic" w:cs="Helvetica"/>
        </w:rPr>
        <w:t>rock f</w:t>
      </w:r>
      <w:ins w:id="0" w:author="Microsoft Office User" w:date="2017-03-20T10:30:00Z">
        <w:r w:rsidR="00BC16DE">
          <w:rPr>
            <w:rFonts w:ascii="Century Gothic" w:eastAsiaTheme="minorEastAsia" w:hAnsi="Century Gothic" w:cs="Helvetica"/>
          </w:rPr>
          <w:t>uck</w:t>
        </w:r>
      </w:ins>
      <w:r w:rsidR="006B1832" w:rsidRPr="00820971">
        <w:rPr>
          <w:rFonts w:ascii="Century Gothic" w:eastAsiaTheme="minorEastAsia" w:hAnsi="Century Gothic" w:cs="Helvetica"/>
        </w:rPr>
        <w:t xml:space="preserve">ing solid. </w:t>
      </w:r>
    </w:p>
    <w:p w14:paraId="0F5CCD30" w14:textId="77777777" w:rsidR="002C0DBD" w:rsidRDefault="002C0DBD" w:rsidP="006B1832">
      <w:pPr>
        <w:rPr>
          <w:rFonts w:ascii="Century Gothic" w:eastAsiaTheme="minorEastAsia" w:hAnsi="Century Gothic" w:cs="Helvetica"/>
        </w:rPr>
      </w:pPr>
    </w:p>
    <w:p w14:paraId="13BBE6D4" w14:textId="501903E5" w:rsidR="006B1832" w:rsidRPr="002C0DBD" w:rsidRDefault="002C0DBD" w:rsidP="006B1832">
      <w:pPr>
        <w:rPr>
          <w:rFonts w:ascii="Century Gothic" w:eastAsiaTheme="minorEastAsia" w:hAnsi="Century Gothic" w:cs="Helvetica"/>
        </w:rPr>
      </w:pPr>
      <w:r>
        <w:rPr>
          <w:rFonts w:ascii="Century Gothic" w:eastAsiaTheme="minorEastAsia" w:hAnsi="Century Gothic" w:cs="Helvetica"/>
        </w:rPr>
        <w:t xml:space="preserve">I know my people have my back. </w:t>
      </w:r>
      <w:r w:rsidR="006B1832" w:rsidRPr="00820971">
        <w:rPr>
          <w:rFonts w:ascii="Century Gothic" w:eastAsiaTheme="minorEastAsia" w:hAnsi="Century Gothic" w:cs="Helvetica"/>
        </w:rPr>
        <w:t xml:space="preserve">Thank God. Man, life would be so much scarier and way boring without you. Crazy grateful. </w:t>
      </w:r>
      <w:proofErr w:type="gramStart"/>
      <w:r w:rsidR="006B1832" w:rsidRPr="00820971">
        <w:rPr>
          <w:rFonts w:ascii="Century Gothic" w:eastAsiaTheme="minorEastAsia" w:hAnsi="Century Gothic" w:cs="Helvetica"/>
        </w:rPr>
        <w:t>Wickedly grateful.</w:t>
      </w:r>
      <w:proofErr w:type="gramEnd"/>
      <w:r w:rsidR="006B1832" w:rsidRPr="00820971">
        <w:rPr>
          <w:rFonts w:ascii="Century Gothic" w:eastAsiaTheme="minorEastAsia" w:hAnsi="Century Gothic" w:cs="Helvetica"/>
        </w:rPr>
        <w:t xml:space="preserve"> </w:t>
      </w:r>
      <w:r w:rsidR="00E97C2E">
        <w:rPr>
          <w:rFonts w:ascii="Century Gothic" w:eastAsiaTheme="minorEastAsia" w:hAnsi="Century Gothic" w:cs="Helvetica"/>
        </w:rPr>
        <w:t xml:space="preserve">Thank you for always being the foundation from which I have been able to grow, explore, create, and lead. </w:t>
      </w:r>
      <w:r w:rsidR="006B1832" w:rsidRPr="00820971">
        <w:rPr>
          <w:rFonts w:ascii="Century Gothic" w:eastAsiaTheme="minorEastAsia" w:hAnsi="Century Gothic" w:cs="Helvetica"/>
        </w:rPr>
        <w:t xml:space="preserve">I </w:t>
      </w:r>
      <w:r w:rsidR="00E97C2E">
        <w:rPr>
          <w:rFonts w:ascii="Century Gothic" w:eastAsiaTheme="minorEastAsia" w:hAnsi="Century Gothic" w:cs="Helvetica"/>
        </w:rPr>
        <w:t>am</w:t>
      </w:r>
      <w:r w:rsidR="006B1832" w:rsidRPr="00820971">
        <w:rPr>
          <w:rFonts w:ascii="Century Gothic" w:eastAsiaTheme="minorEastAsia" w:hAnsi="Century Gothic" w:cs="Helvetica"/>
        </w:rPr>
        <w:t xml:space="preserve"> so lucky</w:t>
      </w:r>
      <w:r>
        <w:rPr>
          <w:rFonts w:ascii="Century Gothic" w:eastAsiaTheme="minorEastAsia" w:hAnsi="Century Gothic" w:cs="Helvetica"/>
        </w:rPr>
        <w:t xml:space="preserve"> to have you. I love you</w:t>
      </w:r>
      <w:r w:rsidR="006B1832" w:rsidRPr="00820971">
        <w:rPr>
          <w:rFonts w:ascii="Century Gothic" w:eastAsiaTheme="minorEastAsia" w:hAnsi="Century Gothic" w:cs="Helvetica"/>
        </w:rPr>
        <w:t>... I love you so much.</w:t>
      </w:r>
    </w:p>
    <w:p w14:paraId="5721798A" w14:textId="216691F0" w:rsidR="006B1832" w:rsidRPr="00820971" w:rsidRDefault="006B1832" w:rsidP="00AD0CEC">
      <w:pPr>
        <w:widowControl w:val="0"/>
        <w:autoSpaceDE w:val="0"/>
        <w:autoSpaceDN w:val="0"/>
        <w:adjustRightInd w:val="0"/>
        <w:rPr>
          <w:rFonts w:ascii="Century Gothic" w:eastAsiaTheme="minorEastAsia" w:hAnsi="Century Gothic" w:cs="Helvetica"/>
        </w:rPr>
      </w:pPr>
    </w:p>
    <w:p w14:paraId="4B709B15" w14:textId="77777777" w:rsidR="001C4D30" w:rsidRDefault="001C4D30">
      <w:pPr>
        <w:rPr>
          <w:rFonts w:ascii="Century Gothic" w:eastAsiaTheme="minorEastAsia" w:hAnsi="Century Gothic" w:cs="Helvetica"/>
        </w:rPr>
      </w:pPr>
      <w:r>
        <w:rPr>
          <w:rFonts w:ascii="Century Gothic" w:eastAsiaTheme="minorEastAsia" w:hAnsi="Century Gothic" w:cs="Helvetica"/>
        </w:rPr>
        <w:br w:type="page"/>
      </w:r>
    </w:p>
    <w:p w14:paraId="74A63FB6" w14:textId="3CCACEE9" w:rsidR="006B1832" w:rsidRPr="00820971" w:rsidRDefault="006B1832" w:rsidP="006B1832">
      <w:pPr>
        <w:rPr>
          <w:rFonts w:ascii="Century Gothic" w:eastAsiaTheme="minorEastAsia" w:hAnsi="Century Gothic" w:cs="Helvetica"/>
        </w:rPr>
      </w:pPr>
      <w:r w:rsidRPr="00820971">
        <w:rPr>
          <w:rFonts w:ascii="Century Gothic" w:eastAsiaTheme="minorEastAsia" w:hAnsi="Century Gothic" w:cs="Helvetica"/>
        </w:rPr>
        <w:lastRenderedPageBreak/>
        <w:br w:type="page"/>
      </w:r>
    </w:p>
    <w:p w14:paraId="28B93E67" w14:textId="39FA57AF" w:rsidR="006B1832" w:rsidRDefault="006B1832" w:rsidP="001C4D30">
      <w:pPr>
        <w:widowControl w:val="0"/>
        <w:autoSpaceDE w:val="0"/>
        <w:autoSpaceDN w:val="0"/>
        <w:adjustRightInd w:val="0"/>
        <w:jc w:val="center"/>
        <w:rPr>
          <w:rFonts w:ascii="Century Gothic" w:eastAsiaTheme="minorEastAsia" w:hAnsi="Century Gothic" w:cs="Helvetica"/>
        </w:rPr>
      </w:pPr>
      <w:r w:rsidRPr="00820971">
        <w:rPr>
          <w:rFonts w:ascii="Century Gothic" w:eastAsiaTheme="minorEastAsia" w:hAnsi="Century Gothic" w:cs="Helvetica"/>
        </w:rPr>
        <w:lastRenderedPageBreak/>
        <w:t>INTRODUCTION</w:t>
      </w:r>
    </w:p>
    <w:p w14:paraId="5402B35C" w14:textId="77777777" w:rsidR="001C4D30" w:rsidRPr="00820971" w:rsidRDefault="001C4D30" w:rsidP="001C4D30">
      <w:pPr>
        <w:widowControl w:val="0"/>
        <w:autoSpaceDE w:val="0"/>
        <w:autoSpaceDN w:val="0"/>
        <w:adjustRightInd w:val="0"/>
        <w:jc w:val="center"/>
        <w:rPr>
          <w:rFonts w:ascii="Century Gothic" w:eastAsiaTheme="minorEastAsia" w:hAnsi="Century Gothic" w:cs="Helvetica"/>
        </w:rPr>
      </w:pPr>
    </w:p>
    <w:p w14:paraId="659BBD7F" w14:textId="77777777" w:rsidR="006B1832" w:rsidRPr="00820971" w:rsidRDefault="006B1832" w:rsidP="00AD0CEC">
      <w:pPr>
        <w:widowControl w:val="0"/>
        <w:autoSpaceDE w:val="0"/>
        <w:autoSpaceDN w:val="0"/>
        <w:adjustRightInd w:val="0"/>
        <w:rPr>
          <w:rFonts w:ascii="Century Gothic" w:eastAsiaTheme="minorEastAsia" w:hAnsi="Century Gothic" w:cs="Helvetica"/>
        </w:rPr>
      </w:pPr>
    </w:p>
    <w:p w14:paraId="7B4E20B6" w14:textId="77777777" w:rsidR="008B08AC"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This book is inspired by my fierce belief in and conscious practice of mindset and mindset shifts as our access to </w:t>
      </w:r>
      <w:r w:rsidR="008B08AC">
        <w:rPr>
          <w:rFonts w:ascii="Century Gothic" w:eastAsiaTheme="minorEastAsia" w:hAnsi="Century Gothic" w:cs="Helvetica"/>
        </w:rPr>
        <w:t xml:space="preserve">leveling-up breakthroughs. As our access to </w:t>
      </w:r>
      <w:r w:rsidRPr="00820971">
        <w:rPr>
          <w:rFonts w:ascii="Century Gothic" w:eastAsiaTheme="minorEastAsia" w:hAnsi="Century Gothic" w:cs="Helvetica"/>
        </w:rPr>
        <w:t xml:space="preserve">happiness, aliveness, and ultimately experiencing ourselves as capable of </w:t>
      </w:r>
      <w:r w:rsidR="008B08AC">
        <w:rPr>
          <w:rFonts w:ascii="Century Gothic" w:eastAsiaTheme="minorEastAsia" w:hAnsi="Century Gothic" w:cs="Helvetica"/>
        </w:rPr>
        <w:t xml:space="preserve">so much </w:t>
      </w:r>
      <w:r w:rsidRPr="00820971">
        <w:rPr>
          <w:rFonts w:ascii="Century Gothic" w:eastAsiaTheme="minorEastAsia" w:hAnsi="Century Gothic" w:cs="Helvetica"/>
        </w:rPr>
        <w:t xml:space="preserve">more than we currently think. </w:t>
      </w:r>
    </w:p>
    <w:p w14:paraId="50551220" w14:textId="77777777" w:rsidR="008B08AC" w:rsidRDefault="008B08AC" w:rsidP="00AD0CEC">
      <w:pPr>
        <w:widowControl w:val="0"/>
        <w:autoSpaceDE w:val="0"/>
        <w:autoSpaceDN w:val="0"/>
        <w:adjustRightInd w:val="0"/>
        <w:rPr>
          <w:rFonts w:ascii="Century Gothic" w:eastAsiaTheme="minorEastAsia" w:hAnsi="Century Gothic" w:cs="Helvetica"/>
        </w:rPr>
      </w:pPr>
    </w:p>
    <w:p w14:paraId="6AA536A8" w14:textId="77777777" w:rsidR="008B08AC"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We are all capable of so much more than we </w:t>
      </w:r>
      <w:r w:rsidR="000D7E8B" w:rsidRPr="00820971">
        <w:rPr>
          <w:rFonts w:ascii="Century Gothic" w:eastAsiaTheme="minorEastAsia" w:hAnsi="Century Gothic" w:cs="Helvetica"/>
        </w:rPr>
        <w:t xml:space="preserve">ever </w:t>
      </w:r>
      <w:r w:rsidRPr="00820971">
        <w:rPr>
          <w:rFonts w:ascii="Century Gothic" w:eastAsiaTheme="minorEastAsia" w:hAnsi="Century Gothic" w:cs="Helvetica"/>
        </w:rPr>
        <w:t xml:space="preserve">currently think. </w:t>
      </w:r>
    </w:p>
    <w:p w14:paraId="1CC261D0" w14:textId="77777777" w:rsidR="008B08AC" w:rsidRDefault="008B08AC" w:rsidP="00AD0CEC">
      <w:pPr>
        <w:widowControl w:val="0"/>
        <w:autoSpaceDE w:val="0"/>
        <w:autoSpaceDN w:val="0"/>
        <w:adjustRightInd w:val="0"/>
        <w:rPr>
          <w:rFonts w:ascii="Century Gothic" w:eastAsiaTheme="minorEastAsia" w:hAnsi="Century Gothic" w:cs="Helvetica"/>
        </w:rPr>
      </w:pPr>
    </w:p>
    <w:p w14:paraId="712069D7" w14:textId="77777777" w:rsidR="00F8075F"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When we experience life or ourselves beyond whatever limiting thought cu</w:t>
      </w:r>
      <w:r w:rsidR="000D7E8B" w:rsidRPr="00820971">
        <w:rPr>
          <w:rFonts w:ascii="Century Gothic" w:eastAsiaTheme="minorEastAsia" w:hAnsi="Century Gothic" w:cs="Helvetica"/>
        </w:rPr>
        <w:t>rrently resides in our mind, our</w:t>
      </w:r>
      <w:r w:rsidRPr="00820971">
        <w:rPr>
          <w:rFonts w:ascii="Century Gothic" w:eastAsiaTheme="minorEastAsia" w:hAnsi="Century Gothic" w:cs="Helvetica"/>
        </w:rPr>
        <w:t xml:space="preserve"> mind blows up.</w:t>
      </w:r>
      <w:r w:rsidR="008B08AC">
        <w:rPr>
          <w:rFonts w:ascii="Century Gothic" w:eastAsiaTheme="minorEastAsia" w:hAnsi="Century Gothic" w:cs="Helvetica"/>
        </w:rPr>
        <w:t xml:space="preserve"> </w:t>
      </w:r>
      <w:proofErr w:type="gramStart"/>
      <w:r w:rsidR="008B08AC">
        <w:rPr>
          <w:rFonts w:ascii="Century Gothic" w:eastAsiaTheme="minorEastAsia" w:hAnsi="Century Gothic" w:cs="Helvetica"/>
        </w:rPr>
        <w:t>In the good way.</w:t>
      </w:r>
      <w:proofErr w:type="gramEnd"/>
      <w:r w:rsidRPr="00820971">
        <w:rPr>
          <w:rFonts w:ascii="Century Gothic" w:eastAsiaTheme="minorEastAsia" w:hAnsi="Century Gothic" w:cs="Helvetica"/>
        </w:rPr>
        <w:t xml:space="preserve"> When one thing we didn't think was possible suddenly becomes possible, it opens up the idea that maybe EVERYTHING we think we can't do... maybe we can. </w:t>
      </w:r>
    </w:p>
    <w:p w14:paraId="48BC06C9" w14:textId="77777777" w:rsidR="00F8075F" w:rsidRDefault="00F8075F" w:rsidP="00AD0CEC">
      <w:pPr>
        <w:widowControl w:val="0"/>
        <w:autoSpaceDE w:val="0"/>
        <w:autoSpaceDN w:val="0"/>
        <w:adjustRightInd w:val="0"/>
        <w:rPr>
          <w:rFonts w:ascii="Century Gothic" w:eastAsiaTheme="minorEastAsia" w:hAnsi="Century Gothic" w:cs="Helvetica"/>
        </w:rPr>
      </w:pPr>
    </w:p>
    <w:p w14:paraId="25A5E5F4" w14:textId="77777777" w:rsidR="00F8075F"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lastRenderedPageBreak/>
        <w:t>With that mindset, in effect</w:t>
      </w:r>
      <w:r w:rsidR="00F8075F">
        <w:rPr>
          <w:rFonts w:ascii="Century Gothic" w:eastAsiaTheme="minorEastAsia" w:hAnsi="Century Gothic" w:cs="Helvetica"/>
        </w:rPr>
        <w:t>, we can</w:t>
      </w:r>
      <w:r w:rsidRPr="00820971">
        <w:rPr>
          <w:rFonts w:ascii="Century Gothic" w:eastAsiaTheme="minorEastAsia" w:hAnsi="Century Gothic" w:cs="Helvetica"/>
        </w:rPr>
        <w:t xml:space="preserve"> do anything. Fear turns into excitement of what could be. </w:t>
      </w:r>
    </w:p>
    <w:p w14:paraId="35405972" w14:textId="77777777" w:rsidR="00F8075F" w:rsidRDefault="00F8075F" w:rsidP="00AD0CEC">
      <w:pPr>
        <w:widowControl w:val="0"/>
        <w:autoSpaceDE w:val="0"/>
        <w:autoSpaceDN w:val="0"/>
        <w:adjustRightInd w:val="0"/>
        <w:rPr>
          <w:rFonts w:ascii="Century Gothic" w:eastAsiaTheme="minorEastAsia" w:hAnsi="Century Gothic" w:cs="Helvetica"/>
        </w:rPr>
      </w:pPr>
    </w:p>
    <w:p w14:paraId="6AA7D79B" w14:textId="7FD9EEB3" w:rsidR="00F8075F"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We can access these </w:t>
      </w:r>
      <w:r w:rsidR="00F8075F">
        <w:rPr>
          <w:rFonts w:ascii="Century Gothic" w:eastAsiaTheme="minorEastAsia" w:hAnsi="Century Gothic" w:cs="Helvetica"/>
        </w:rPr>
        <w:t>thought</w:t>
      </w:r>
      <w:r w:rsidRPr="00820971">
        <w:rPr>
          <w:rFonts w:ascii="Century Gothic" w:eastAsiaTheme="minorEastAsia" w:hAnsi="Century Gothic" w:cs="Helvetica"/>
        </w:rPr>
        <w:t xml:space="preserve"> shifts and release of fear, </w:t>
      </w:r>
      <w:r w:rsidR="00F8075F">
        <w:rPr>
          <w:rFonts w:ascii="Century Gothic" w:eastAsiaTheme="minorEastAsia" w:hAnsi="Century Gothic" w:cs="Helvetica"/>
        </w:rPr>
        <w:t xml:space="preserve">this </w:t>
      </w:r>
      <w:r w:rsidRPr="00820971">
        <w:rPr>
          <w:rFonts w:ascii="Century Gothic" w:eastAsiaTheme="minorEastAsia" w:hAnsi="Century Gothic" w:cs="Helvetica"/>
        </w:rPr>
        <w:t>infusion of possibility</w:t>
      </w:r>
      <w:r w:rsidR="00F8075F">
        <w:rPr>
          <w:rFonts w:ascii="Century Gothic" w:eastAsiaTheme="minorEastAsia" w:hAnsi="Century Gothic" w:cs="Helvetica"/>
        </w:rPr>
        <w:t>,</w:t>
      </w:r>
      <w:ins w:id="1" w:author="Microsoft Office User" w:date="2017-03-20T10:02:00Z">
        <w:r w:rsidR="0032550B">
          <w:rPr>
            <w:rFonts w:ascii="Century Gothic" w:eastAsiaTheme="minorEastAsia" w:hAnsi="Century Gothic" w:cs="Helvetica"/>
          </w:rPr>
          <w:t xml:space="preserve"> </w:t>
        </w:r>
      </w:ins>
      <w:r w:rsidRPr="00820971">
        <w:rPr>
          <w:rFonts w:ascii="Century Gothic" w:eastAsiaTheme="minorEastAsia" w:hAnsi="Century Gothic" w:cs="Helvetica"/>
        </w:rPr>
        <w:t>by connecting to others' experiences and ideas</w:t>
      </w:r>
      <w:ins w:id="2" w:author="Microsoft Office User" w:date="2017-03-20T10:03:00Z">
        <w:r w:rsidR="0032550B">
          <w:rPr>
            <w:rFonts w:ascii="Century Gothic" w:eastAsiaTheme="minorEastAsia" w:hAnsi="Century Gothic" w:cs="Helvetica"/>
          </w:rPr>
          <w:t>,</w:t>
        </w:r>
      </w:ins>
      <w:r w:rsidRPr="00820971">
        <w:rPr>
          <w:rFonts w:ascii="Century Gothic" w:eastAsiaTheme="minorEastAsia" w:hAnsi="Century Gothic" w:cs="Helvetica"/>
        </w:rPr>
        <w:t xml:space="preserve"> too. </w:t>
      </w:r>
    </w:p>
    <w:p w14:paraId="67FDF90B" w14:textId="77777777" w:rsidR="00F8075F" w:rsidRDefault="00F8075F" w:rsidP="00AD0CEC">
      <w:pPr>
        <w:widowControl w:val="0"/>
        <w:autoSpaceDE w:val="0"/>
        <w:autoSpaceDN w:val="0"/>
        <w:adjustRightInd w:val="0"/>
        <w:rPr>
          <w:rFonts w:ascii="Century Gothic" w:eastAsiaTheme="minorEastAsia" w:hAnsi="Century Gothic" w:cs="Helvetica"/>
        </w:rPr>
      </w:pPr>
    </w:p>
    <w:p w14:paraId="3061DDA5" w14:textId="77777777" w:rsidR="00F8075F"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That's what this book is for... to share insights as avenue </w:t>
      </w:r>
      <w:r w:rsidR="00F8075F">
        <w:rPr>
          <w:rFonts w:ascii="Century Gothic" w:eastAsiaTheme="minorEastAsia" w:hAnsi="Century Gothic" w:cs="Helvetica"/>
        </w:rPr>
        <w:t>to new</w:t>
      </w:r>
      <w:r w:rsidRPr="00820971">
        <w:rPr>
          <w:rFonts w:ascii="Century Gothic" w:eastAsiaTheme="minorEastAsia" w:hAnsi="Century Gothic" w:cs="Helvetica"/>
        </w:rPr>
        <w:t xml:space="preserve"> breakthrough </w:t>
      </w:r>
      <w:r w:rsidR="00F8075F">
        <w:rPr>
          <w:rFonts w:ascii="Century Gothic" w:eastAsiaTheme="minorEastAsia" w:hAnsi="Century Gothic" w:cs="Helvetica"/>
        </w:rPr>
        <w:t>thoughts for YOU. T</w:t>
      </w:r>
      <w:r w:rsidRPr="00820971">
        <w:rPr>
          <w:rFonts w:ascii="Century Gothic" w:eastAsiaTheme="minorEastAsia" w:hAnsi="Century Gothic" w:cs="Helvetica"/>
        </w:rPr>
        <w:t xml:space="preserve">o support your life forward in whatever way you are called. </w:t>
      </w:r>
    </w:p>
    <w:p w14:paraId="2ADF3F20" w14:textId="77777777" w:rsidR="00F8075F" w:rsidRDefault="00F8075F" w:rsidP="00AD0CEC">
      <w:pPr>
        <w:widowControl w:val="0"/>
        <w:autoSpaceDE w:val="0"/>
        <w:autoSpaceDN w:val="0"/>
        <w:adjustRightInd w:val="0"/>
        <w:rPr>
          <w:rFonts w:ascii="Century Gothic" w:eastAsiaTheme="minorEastAsia" w:hAnsi="Century Gothic" w:cs="Helvetica"/>
        </w:rPr>
      </w:pPr>
    </w:p>
    <w:p w14:paraId="21A3D0E4" w14:textId="77777777" w:rsidR="008406C0"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A singular idea can change everything, and often does. </w:t>
      </w:r>
    </w:p>
    <w:p w14:paraId="7B300D45" w14:textId="77777777" w:rsidR="008406C0" w:rsidRDefault="008406C0" w:rsidP="00AD0CEC">
      <w:pPr>
        <w:widowControl w:val="0"/>
        <w:autoSpaceDE w:val="0"/>
        <w:autoSpaceDN w:val="0"/>
        <w:adjustRightInd w:val="0"/>
        <w:rPr>
          <w:rFonts w:ascii="Century Gothic" w:eastAsiaTheme="minorEastAsia" w:hAnsi="Century Gothic" w:cs="Helvetica"/>
        </w:rPr>
      </w:pPr>
    </w:p>
    <w:p w14:paraId="452EEC52" w14:textId="77777777" w:rsidR="008406C0"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My goal always is to help others release those thoughts, conscious or unconscious, that are currently limiting them and making them feel less than they actually are. </w:t>
      </w:r>
    </w:p>
    <w:p w14:paraId="3949ACA0" w14:textId="77777777" w:rsidR="008406C0" w:rsidRDefault="008406C0" w:rsidP="00AD0CEC">
      <w:pPr>
        <w:widowControl w:val="0"/>
        <w:autoSpaceDE w:val="0"/>
        <w:autoSpaceDN w:val="0"/>
        <w:adjustRightInd w:val="0"/>
        <w:rPr>
          <w:rFonts w:ascii="Century Gothic" w:eastAsiaTheme="minorEastAsia" w:hAnsi="Century Gothic" w:cs="Helvetica"/>
        </w:rPr>
      </w:pPr>
    </w:p>
    <w:p w14:paraId="458857BF" w14:textId="6A890757" w:rsidR="008406C0" w:rsidRDefault="00AD0CEC" w:rsidP="00AD0CEC">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My hope is this book provides you the experience of connecting to </w:t>
      </w:r>
      <w:r w:rsidRPr="00820971">
        <w:rPr>
          <w:rFonts w:ascii="Century Gothic" w:eastAsiaTheme="minorEastAsia" w:hAnsi="Century Gothic" w:cs="Helvetica"/>
        </w:rPr>
        <w:lastRenderedPageBreak/>
        <w:t xml:space="preserve">new or renewed positive thoughts as </w:t>
      </w:r>
      <w:r w:rsidR="008406C0">
        <w:rPr>
          <w:rFonts w:ascii="Century Gothic" w:eastAsiaTheme="minorEastAsia" w:hAnsi="Century Gothic" w:cs="Helvetica"/>
        </w:rPr>
        <w:t xml:space="preserve">inspiration that motivates new positive action, and ultimately long-term transformation because of the stake you put in the ground now. </w:t>
      </w:r>
    </w:p>
    <w:p w14:paraId="47AC260A" w14:textId="77777777" w:rsidR="008406C0" w:rsidRDefault="008406C0" w:rsidP="00AD0CEC">
      <w:pPr>
        <w:widowControl w:val="0"/>
        <w:autoSpaceDE w:val="0"/>
        <w:autoSpaceDN w:val="0"/>
        <w:adjustRightInd w:val="0"/>
        <w:rPr>
          <w:rFonts w:ascii="Century Gothic" w:eastAsiaTheme="minorEastAsia" w:hAnsi="Century Gothic" w:cs="Helvetica"/>
        </w:rPr>
      </w:pPr>
    </w:p>
    <w:p w14:paraId="59082E7E" w14:textId="08FC31D4" w:rsidR="008406C0" w:rsidRDefault="008406C0" w:rsidP="00AD0CEC">
      <w:pPr>
        <w:widowControl w:val="0"/>
        <w:autoSpaceDE w:val="0"/>
        <w:autoSpaceDN w:val="0"/>
        <w:adjustRightInd w:val="0"/>
        <w:rPr>
          <w:rFonts w:ascii="Century Gothic" w:eastAsiaTheme="minorEastAsia" w:hAnsi="Century Gothic" w:cs="Helvetica"/>
        </w:rPr>
      </w:pPr>
      <w:r>
        <w:rPr>
          <w:rFonts w:ascii="Century Gothic" w:eastAsiaTheme="minorEastAsia" w:hAnsi="Century Gothic" w:cs="Helvetica"/>
        </w:rPr>
        <w:t xml:space="preserve">Use the open space in this book to write down specific ideas that come to you as you read. Specific ideas that would make a difference in your life from whatever new insight </w:t>
      </w:r>
      <w:proofErr w:type="gramStart"/>
      <w:r>
        <w:rPr>
          <w:rFonts w:ascii="Century Gothic" w:eastAsiaTheme="minorEastAsia" w:hAnsi="Century Gothic" w:cs="Helvetica"/>
        </w:rPr>
        <w:t>strikes</w:t>
      </w:r>
      <w:proofErr w:type="gramEnd"/>
      <w:r>
        <w:rPr>
          <w:rFonts w:ascii="Century Gothic" w:eastAsiaTheme="minorEastAsia" w:hAnsi="Century Gothic" w:cs="Helvetica"/>
        </w:rPr>
        <w:t xml:space="preserve"> you, </w:t>
      </w:r>
      <w:r w:rsidRPr="008406C0">
        <w:rPr>
          <w:rFonts w:ascii="Century Gothic" w:eastAsiaTheme="minorEastAsia" w:hAnsi="Century Gothic" w:cs="Helvetica"/>
          <w:i/>
        </w:rPr>
        <w:t>for</w:t>
      </w:r>
      <w:r>
        <w:rPr>
          <w:rFonts w:ascii="Century Gothic" w:eastAsiaTheme="minorEastAsia" w:hAnsi="Century Gothic" w:cs="Helvetica"/>
        </w:rPr>
        <w:t xml:space="preserve"> you. </w:t>
      </w:r>
    </w:p>
    <w:p w14:paraId="11F956AA" w14:textId="77777777" w:rsidR="00AD0CEC" w:rsidRPr="00820971" w:rsidRDefault="00AD0CEC" w:rsidP="00AD0CEC">
      <w:pPr>
        <w:widowControl w:val="0"/>
        <w:autoSpaceDE w:val="0"/>
        <w:autoSpaceDN w:val="0"/>
        <w:adjustRightInd w:val="0"/>
        <w:rPr>
          <w:rFonts w:ascii="Century Gothic" w:eastAsiaTheme="minorEastAsia" w:hAnsi="Century Gothic" w:cs="Helvetica"/>
        </w:rPr>
      </w:pPr>
    </w:p>
    <w:p w14:paraId="04262C1E" w14:textId="77777777" w:rsidR="000F6456" w:rsidRDefault="00AD0CEC" w:rsidP="00AD0CEC">
      <w:pPr>
        <w:rPr>
          <w:rFonts w:ascii="Century Gothic" w:eastAsiaTheme="minorEastAsia" w:hAnsi="Century Gothic" w:cs="Helvetica"/>
        </w:rPr>
      </w:pPr>
      <w:proofErr w:type="gramStart"/>
      <w:r w:rsidRPr="00820971">
        <w:rPr>
          <w:rFonts w:ascii="Century Gothic" w:eastAsiaTheme="minorEastAsia" w:hAnsi="Century Gothic" w:cs="Helvetica"/>
        </w:rPr>
        <w:t>So happy to share some of this epic life with you.</w:t>
      </w:r>
      <w:proofErr w:type="gramEnd"/>
      <w:r w:rsidRPr="00820971">
        <w:rPr>
          <w:rFonts w:ascii="Century Gothic" w:eastAsiaTheme="minorEastAsia" w:hAnsi="Century Gothic" w:cs="Helvetica"/>
        </w:rPr>
        <w:t xml:space="preserve"> </w:t>
      </w:r>
      <w:proofErr w:type="gramStart"/>
      <w:r w:rsidRPr="00820971">
        <w:rPr>
          <w:rFonts w:ascii="Century Gothic" w:eastAsiaTheme="minorEastAsia" w:hAnsi="Century Gothic" w:cs="Helvetica"/>
        </w:rPr>
        <w:t>For real.</w:t>
      </w:r>
      <w:proofErr w:type="gramEnd"/>
      <w:r w:rsidRPr="00820971">
        <w:rPr>
          <w:rFonts w:ascii="Century Gothic" w:eastAsiaTheme="minorEastAsia" w:hAnsi="Century Gothic" w:cs="Helvetica"/>
        </w:rPr>
        <w:t xml:space="preserve"> I know we're not literally talking in this moment, but in a way we are as you read this, so know it's legit. I'm typing this, thinking of you, feeling like we're talking. What up. </w:t>
      </w:r>
      <w:proofErr w:type="spellStart"/>
      <w:r w:rsidRPr="00820971">
        <w:rPr>
          <w:rFonts w:ascii="Century Gothic" w:eastAsiaTheme="minorEastAsia" w:hAnsi="Century Gothic" w:cs="Helvetica"/>
        </w:rPr>
        <w:t>Hahaha</w:t>
      </w:r>
      <w:proofErr w:type="spellEnd"/>
      <w:r w:rsidR="000F6456">
        <w:rPr>
          <w:rFonts w:ascii="Century Gothic" w:eastAsiaTheme="minorEastAsia" w:hAnsi="Century Gothic" w:cs="Helvetica"/>
        </w:rPr>
        <w:t>…</w:t>
      </w:r>
      <w:r w:rsidRPr="00820971">
        <w:rPr>
          <w:rFonts w:ascii="Century Gothic" w:eastAsiaTheme="minorEastAsia" w:hAnsi="Century Gothic" w:cs="Helvetica"/>
        </w:rPr>
        <w:t xml:space="preserve"> :)) </w:t>
      </w:r>
    </w:p>
    <w:p w14:paraId="3F6F2AC0" w14:textId="77777777" w:rsidR="000F6456" w:rsidRDefault="000F6456" w:rsidP="00AD0CEC">
      <w:pPr>
        <w:rPr>
          <w:rFonts w:ascii="Century Gothic" w:eastAsiaTheme="minorEastAsia" w:hAnsi="Century Gothic" w:cs="Helvetica"/>
        </w:rPr>
      </w:pPr>
    </w:p>
    <w:p w14:paraId="34169BC8" w14:textId="77777777" w:rsidR="000F6456" w:rsidRDefault="000F6456" w:rsidP="00AD0CEC">
      <w:pPr>
        <w:rPr>
          <w:rFonts w:ascii="Century Gothic" w:eastAsiaTheme="minorEastAsia" w:hAnsi="Century Gothic" w:cs="Helvetica"/>
        </w:rPr>
      </w:pPr>
      <w:r>
        <w:rPr>
          <w:rFonts w:ascii="Century Gothic" w:eastAsiaTheme="minorEastAsia" w:hAnsi="Century Gothic" w:cs="Helvetica"/>
        </w:rPr>
        <w:t>If</w:t>
      </w:r>
      <w:r w:rsidR="00AD0CEC" w:rsidRPr="00820971">
        <w:rPr>
          <w:rFonts w:ascii="Century Gothic" w:eastAsiaTheme="minorEastAsia" w:hAnsi="Century Gothic" w:cs="Helvetica"/>
        </w:rPr>
        <w:t xml:space="preserve"> you ever want to reach out or share on any level, I would love that. My email is </w:t>
      </w:r>
      <w:hyperlink r:id="rId9" w:history="1">
        <w:r w:rsidR="00AD0CEC" w:rsidRPr="00820971">
          <w:rPr>
            <w:rFonts w:ascii="Century Gothic" w:eastAsiaTheme="minorEastAsia" w:hAnsi="Century Gothic" w:cs="Helvetica"/>
            <w:color w:val="386EFF"/>
            <w:u w:val="single" w:color="386EFF"/>
          </w:rPr>
          <w:t>mel@melaniecurtis.com</w:t>
        </w:r>
      </w:hyperlink>
      <w:r w:rsidR="00AD0CEC" w:rsidRPr="00820971">
        <w:rPr>
          <w:rFonts w:ascii="Century Gothic" w:eastAsiaTheme="minorEastAsia" w:hAnsi="Century Gothic" w:cs="Helvetica"/>
        </w:rPr>
        <w:t>. I welcome your th</w:t>
      </w:r>
      <w:r>
        <w:rPr>
          <w:rFonts w:ascii="Century Gothic" w:eastAsiaTheme="minorEastAsia" w:hAnsi="Century Gothic" w:cs="Helvetica"/>
        </w:rPr>
        <w:t xml:space="preserve">oughts, feedback, </w:t>
      </w:r>
      <w:r>
        <w:rPr>
          <w:rFonts w:ascii="Century Gothic" w:eastAsiaTheme="minorEastAsia" w:hAnsi="Century Gothic" w:cs="Helvetica"/>
        </w:rPr>
        <w:lastRenderedPageBreak/>
        <w:t xml:space="preserve">questions, or even </w:t>
      </w:r>
      <w:r w:rsidR="00AD0CEC" w:rsidRPr="00820971">
        <w:rPr>
          <w:rFonts w:ascii="Century Gothic" w:eastAsiaTheme="minorEastAsia" w:hAnsi="Century Gothic" w:cs="Helvetica"/>
        </w:rPr>
        <w:t xml:space="preserve">connection for no </w:t>
      </w:r>
      <w:r>
        <w:rPr>
          <w:rFonts w:ascii="Century Gothic" w:eastAsiaTheme="minorEastAsia" w:hAnsi="Century Gothic" w:cs="Helvetica"/>
        </w:rPr>
        <w:t xml:space="preserve">particular </w:t>
      </w:r>
      <w:r w:rsidR="00AD0CEC" w:rsidRPr="00820971">
        <w:rPr>
          <w:rFonts w:ascii="Century Gothic" w:eastAsiaTheme="minorEastAsia" w:hAnsi="Century Gothic" w:cs="Helvetica"/>
        </w:rPr>
        <w:t>reason</w:t>
      </w:r>
      <w:r>
        <w:rPr>
          <w:rFonts w:ascii="Century Gothic" w:eastAsiaTheme="minorEastAsia" w:hAnsi="Century Gothic" w:cs="Helvetica"/>
        </w:rPr>
        <w:t>,</w:t>
      </w:r>
      <w:r w:rsidR="00AD0CEC" w:rsidRPr="00820971">
        <w:rPr>
          <w:rFonts w:ascii="Century Gothic" w:eastAsiaTheme="minorEastAsia" w:hAnsi="Century Gothic" w:cs="Helvetica"/>
        </w:rPr>
        <w:t xml:space="preserve"> anytime. </w:t>
      </w:r>
    </w:p>
    <w:p w14:paraId="1039B49D" w14:textId="77777777" w:rsidR="000F6456" w:rsidRDefault="000F6456" w:rsidP="00AD0CEC">
      <w:pPr>
        <w:rPr>
          <w:rFonts w:ascii="Century Gothic" w:eastAsiaTheme="minorEastAsia" w:hAnsi="Century Gothic" w:cs="Helvetica"/>
        </w:rPr>
      </w:pPr>
    </w:p>
    <w:p w14:paraId="0FED440A" w14:textId="34DE65E2" w:rsidR="000F6456" w:rsidRDefault="00AD0CEC" w:rsidP="00AD0CEC">
      <w:pPr>
        <w:rPr>
          <w:rFonts w:ascii="Century Gothic" w:eastAsiaTheme="minorEastAsia" w:hAnsi="Century Gothic" w:cs="Helvetica"/>
        </w:rPr>
      </w:pPr>
      <w:r w:rsidRPr="00820971">
        <w:rPr>
          <w:rFonts w:ascii="Century Gothic" w:eastAsiaTheme="minorEastAsia" w:hAnsi="Century Gothic" w:cs="Helvetica"/>
        </w:rPr>
        <w:t>Thank you for your faith in me to take a chance on this book</w:t>
      </w:r>
      <w:ins w:id="3" w:author="Melanie Curtis" w:date="2017-03-22T15:04:00Z">
        <w:r w:rsidR="00865E4F">
          <w:rPr>
            <w:rFonts w:ascii="Century Gothic" w:eastAsiaTheme="minorEastAsia" w:hAnsi="Century Gothic" w:cs="Helvetica"/>
          </w:rPr>
          <w:t>,</w:t>
        </w:r>
      </w:ins>
      <w:ins w:id="4" w:author="Microsoft Office User" w:date="2017-03-20T10:04:00Z">
        <w:r w:rsidR="0032550B">
          <w:rPr>
            <w:rFonts w:ascii="Century Gothic" w:eastAsiaTheme="minorEastAsia" w:hAnsi="Century Gothic" w:cs="Helvetica"/>
          </w:rPr>
          <w:t xml:space="preserve"> </w:t>
        </w:r>
      </w:ins>
      <w:ins w:id="5" w:author="Melanie Curtis" w:date="2017-03-22T15:04:00Z">
        <w:r w:rsidR="00865E4F">
          <w:rPr>
            <w:rFonts w:ascii="Century Gothic" w:eastAsiaTheme="minorEastAsia" w:hAnsi="Century Gothic" w:cs="Helvetica"/>
          </w:rPr>
          <w:t>a</w:t>
        </w:r>
      </w:ins>
      <w:r w:rsidRPr="00820971">
        <w:rPr>
          <w:rFonts w:ascii="Century Gothic" w:eastAsiaTheme="minorEastAsia" w:hAnsi="Century Gothic" w:cs="Helvetica"/>
        </w:rPr>
        <w:t xml:space="preserve">nd thank you for making the effort for yourself to level-up your life by being open to </w:t>
      </w:r>
      <w:r w:rsidR="000F6456">
        <w:rPr>
          <w:rFonts w:ascii="Century Gothic" w:eastAsiaTheme="minorEastAsia" w:hAnsi="Century Gothic" w:cs="Helvetica"/>
        </w:rPr>
        <w:t>what new insight</w:t>
      </w:r>
      <w:r w:rsidRPr="00820971">
        <w:rPr>
          <w:rFonts w:ascii="Century Gothic" w:eastAsiaTheme="minorEastAsia" w:hAnsi="Century Gothic" w:cs="Helvetica"/>
        </w:rPr>
        <w:t xml:space="preserve"> you might discov</w:t>
      </w:r>
      <w:r w:rsidR="000F6456">
        <w:rPr>
          <w:rFonts w:ascii="Century Gothic" w:eastAsiaTheme="minorEastAsia" w:hAnsi="Century Gothic" w:cs="Helvetica"/>
        </w:rPr>
        <w:t>er in doing this cool exercise.</w:t>
      </w:r>
    </w:p>
    <w:p w14:paraId="1A5BF5FC" w14:textId="77777777" w:rsidR="000F6456" w:rsidRDefault="000F6456" w:rsidP="00AD0CEC">
      <w:pPr>
        <w:rPr>
          <w:rFonts w:ascii="Century Gothic" w:eastAsiaTheme="minorEastAsia" w:hAnsi="Century Gothic" w:cs="Helvetica"/>
        </w:rPr>
      </w:pPr>
    </w:p>
    <w:p w14:paraId="54F87C71" w14:textId="5BCAE838" w:rsidR="000F6456" w:rsidRDefault="000F6456" w:rsidP="00AD0CEC">
      <w:pPr>
        <w:rPr>
          <w:rFonts w:ascii="Century Gothic" w:eastAsiaTheme="minorEastAsia" w:hAnsi="Century Gothic" w:cs="Helvetica"/>
        </w:rPr>
      </w:pPr>
      <w:r>
        <w:rPr>
          <w:rFonts w:ascii="Century Gothic" w:eastAsiaTheme="minorEastAsia" w:hAnsi="Century Gothic" w:cs="Helvetica"/>
        </w:rPr>
        <w:t>Enjoy, my friends!</w:t>
      </w:r>
    </w:p>
    <w:p w14:paraId="15F29985" w14:textId="77777777" w:rsidR="000F6456" w:rsidRDefault="000F6456" w:rsidP="00AD0CEC">
      <w:pPr>
        <w:rPr>
          <w:rFonts w:ascii="Century Gothic" w:eastAsiaTheme="minorEastAsia" w:hAnsi="Century Gothic" w:cs="Helvetica"/>
        </w:rPr>
      </w:pPr>
    </w:p>
    <w:p w14:paraId="11D7ACFE" w14:textId="77777777" w:rsidR="000F6456" w:rsidRDefault="000F6456">
      <w:pPr>
        <w:rPr>
          <w:rFonts w:ascii="Century Gothic" w:eastAsiaTheme="minorEastAsia" w:hAnsi="Century Gothic" w:cs="Helvetica"/>
        </w:rPr>
      </w:pPr>
      <w:r>
        <w:rPr>
          <w:rFonts w:ascii="Century Gothic" w:eastAsiaTheme="minorEastAsia" w:hAnsi="Century Gothic" w:cs="Helvetica"/>
        </w:rPr>
        <w:br w:type="page"/>
      </w:r>
    </w:p>
    <w:p w14:paraId="7C066E86" w14:textId="77777777" w:rsidR="00307234" w:rsidRPr="00820971" w:rsidRDefault="00307234" w:rsidP="00AD0CEC">
      <w:pPr>
        <w:rPr>
          <w:rFonts w:ascii="Century Gothic" w:eastAsiaTheme="minorEastAsia" w:hAnsi="Century Gothic" w:cs="Helvetica"/>
        </w:rPr>
      </w:pPr>
    </w:p>
    <w:p w14:paraId="0F6F6E78" w14:textId="123B9F23" w:rsidR="003448E2" w:rsidRPr="00820971" w:rsidRDefault="003448E2" w:rsidP="00AD0CEC">
      <w:pPr>
        <w:rPr>
          <w:rFonts w:ascii="Century Gothic" w:hAnsi="Century Gothic" w:cs="Arial Unicode MS"/>
          <w:b/>
          <w:color w:val="000000"/>
          <w:sz w:val="32"/>
          <w:szCs w:val="32"/>
          <w:bdr w:val="nil"/>
        </w:rPr>
      </w:pPr>
    </w:p>
    <w:p w14:paraId="622B3B1F" w14:textId="01EAA92A" w:rsidR="003448E2" w:rsidRPr="00820971" w:rsidRDefault="003448E2" w:rsidP="00691B3C">
      <w:pPr>
        <w:pStyle w:val="Default"/>
        <w:rPr>
          <w:rFonts w:ascii="Century Gothic" w:hAnsi="Century Gothic"/>
          <w:b/>
          <w:sz w:val="32"/>
          <w:szCs w:val="32"/>
        </w:rPr>
      </w:pPr>
    </w:p>
    <w:p w14:paraId="6D437B1F" w14:textId="0F56AA91" w:rsidR="00307234" w:rsidRPr="00820971" w:rsidRDefault="003448E2">
      <w:pPr>
        <w:rPr>
          <w:rFonts w:ascii="Century Gothic" w:hAnsi="Century Gothic"/>
          <w:b/>
          <w:sz w:val="32"/>
          <w:szCs w:val="32"/>
        </w:rPr>
      </w:pPr>
      <w:r w:rsidRPr="00820971">
        <w:rPr>
          <w:rFonts w:ascii="Century Gothic" w:hAnsi="Century Gothic"/>
          <w:b/>
          <w:sz w:val="32"/>
          <w:szCs w:val="32"/>
        </w:rPr>
        <w:br w:type="page"/>
      </w:r>
    </w:p>
    <w:p w14:paraId="6C357490" w14:textId="77777777" w:rsidR="00307234" w:rsidRPr="00820971" w:rsidRDefault="00307234">
      <w:pPr>
        <w:rPr>
          <w:rFonts w:ascii="Century Gothic" w:hAnsi="Century Gothic"/>
          <w:b/>
          <w:sz w:val="32"/>
          <w:szCs w:val="32"/>
        </w:rPr>
      </w:pPr>
    </w:p>
    <w:p w14:paraId="7DAE2C93" w14:textId="77777777" w:rsidR="006B1832" w:rsidRPr="00820971" w:rsidRDefault="006B1832" w:rsidP="006B1832">
      <w:pPr>
        <w:jc w:val="center"/>
        <w:rPr>
          <w:rFonts w:ascii="Century Gothic" w:hAnsi="Century Gothic"/>
          <w:b/>
          <w:sz w:val="32"/>
          <w:szCs w:val="32"/>
        </w:rPr>
      </w:pPr>
    </w:p>
    <w:p w14:paraId="1DF10EC5" w14:textId="77777777" w:rsidR="006B1832" w:rsidRPr="00820971" w:rsidRDefault="006B1832" w:rsidP="006B1832">
      <w:pPr>
        <w:jc w:val="center"/>
        <w:rPr>
          <w:rFonts w:ascii="Century Gothic" w:hAnsi="Century Gothic"/>
          <w:b/>
          <w:sz w:val="32"/>
          <w:szCs w:val="32"/>
        </w:rPr>
      </w:pPr>
    </w:p>
    <w:p w14:paraId="43D06FB6" w14:textId="77777777" w:rsidR="006B1832" w:rsidRPr="00820971" w:rsidRDefault="006B1832" w:rsidP="006B1832">
      <w:pPr>
        <w:jc w:val="center"/>
        <w:rPr>
          <w:rFonts w:ascii="Century Gothic" w:hAnsi="Century Gothic"/>
          <w:b/>
          <w:sz w:val="32"/>
          <w:szCs w:val="32"/>
        </w:rPr>
      </w:pPr>
    </w:p>
    <w:p w14:paraId="2E5A7249" w14:textId="77777777" w:rsidR="006B1832" w:rsidRPr="00820971" w:rsidRDefault="006B1832" w:rsidP="006B1832">
      <w:pPr>
        <w:jc w:val="center"/>
        <w:rPr>
          <w:rFonts w:ascii="Century Gothic" w:hAnsi="Century Gothic"/>
          <w:b/>
          <w:sz w:val="32"/>
          <w:szCs w:val="32"/>
        </w:rPr>
      </w:pPr>
    </w:p>
    <w:p w14:paraId="5EDF13D7" w14:textId="77777777" w:rsidR="006B1832" w:rsidRPr="00820971" w:rsidRDefault="006B1832" w:rsidP="006B1832">
      <w:pPr>
        <w:jc w:val="center"/>
        <w:rPr>
          <w:rFonts w:ascii="Century Gothic" w:hAnsi="Century Gothic"/>
          <w:b/>
          <w:sz w:val="32"/>
          <w:szCs w:val="32"/>
        </w:rPr>
      </w:pPr>
    </w:p>
    <w:p w14:paraId="2F08F739" w14:textId="77777777" w:rsidR="006B1832" w:rsidRPr="00820971" w:rsidRDefault="006B1832" w:rsidP="006B1832">
      <w:pPr>
        <w:jc w:val="center"/>
        <w:rPr>
          <w:rFonts w:ascii="Century Gothic" w:hAnsi="Century Gothic"/>
          <w:b/>
          <w:sz w:val="32"/>
          <w:szCs w:val="32"/>
        </w:rPr>
      </w:pPr>
    </w:p>
    <w:p w14:paraId="06011090" w14:textId="77777777" w:rsidR="006B1832" w:rsidRPr="00820971" w:rsidRDefault="006B1832" w:rsidP="006B1832">
      <w:pPr>
        <w:jc w:val="center"/>
        <w:rPr>
          <w:rFonts w:ascii="Century Gothic" w:hAnsi="Century Gothic"/>
          <w:b/>
          <w:sz w:val="32"/>
          <w:szCs w:val="32"/>
        </w:rPr>
      </w:pPr>
    </w:p>
    <w:p w14:paraId="26EFB961" w14:textId="77777777" w:rsidR="006B1832" w:rsidRPr="00820971" w:rsidRDefault="006B1832" w:rsidP="006B1832">
      <w:pPr>
        <w:jc w:val="center"/>
        <w:rPr>
          <w:rFonts w:ascii="Century Gothic" w:hAnsi="Century Gothic"/>
          <w:sz w:val="40"/>
          <w:szCs w:val="40"/>
        </w:rPr>
      </w:pPr>
      <w:r w:rsidRPr="00820971">
        <w:rPr>
          <w:rFonts w:ascii="Century Gothic" w:hAnsi="Century Gothic"/>
          <w:sz w:val="40"/>
          <w:szCs w:val="40"/>
        </w:rPr>
        <w:t>One Positive Thought:</w:t>
      </w:r>
    </w:p>
    <w:p w14:paraId="62B99793" w14:textId="77777777" w:rsidR="00E26C89" w:rsidRPr="00820971" w:rsidRDefault="00E26C89" w:rsidP="00E26C89">
      <w:pPr>
        <w:jc w:val="center"/>
        <w:rPr>
          <w:rFonts w:ascii="Century Gothic" w:hAnsi="Century Gothic"/>
          <w:sz w:val="32"/>
          <w:szCs w:val="32"/>
        </w:rPr>
      </w:pPr>
    </w:p>
    <w:p w14:paraId="10501CC5" w14:textId="3A6AE8EF" w:rsidR="00307234" w:rsidRPr="00820971" w:rsidRDefault="00E26C89" w:rsidP="00E26C89">
      <w:pPr>
        <w:jc w:val="center"/>
        <w:rPr>
          <w:rFonts w:ascii="Century Gothic" w:hAnsi="Century Gothic"/>
          <w:sz w:val="32"/>
          <w:szCs w:val="32"/>
        </w:rPr>
      </w:pPr>
      <w:r w:rsidRPr="00820971">
        <w:rPr>
          <w:rFonts w:ascii="Century Gothic" w:hAnsi="Century Gothic"/>
          <w:sz w:val="32"/>
          <w:szCs w:val="32"/>
        </w:rPr>
        <w:t xml:space="preserve">Can Change Everything </w:t>
      </w:r>
      <w:r w:rsidR="00307234" w:rsidRPr="00820971">
        <w:rPr>
          <w:rFonts w:ascii="Century Gothic" w:hAnsi="Century Gothic"/>
          <w:sz w:val="32"/>
          <w:szCs w:val="32"/>
        </w:rPr>
        <w:br w:type="page"/>
      </w:r>
    </w:p>
    <w:p w14:paraId="389BC503" w14:textId="59C5B225" w:rsidR="003448E2" w:rsidRPr="00820971" w:rsidRDefault="003448E2">
      <w:pPr>
        <w:rPr>
          <w:rFonts w:ascii="Century Gothic" w:hAnsi="Century Gothic"/>
          <w:b/>
          <w:sz w:val="32"/>
          <w:szCs w:val="32"/>
        </w:rPr>
      </w:pPr>
      <w:r w:rsidRPr="00820971">
        <w:rPr>
          <w:rFonts w:ascii="Century Gothic" w:hAnsi="Century Gothic"/>
          <w:b/>
          <w:sz w:val="32"/>
          <w:szCs w:val="32"/>
        </w:rPr>
        <w:lastRenderedPageBreak/>
        <w:br w:type="page"/>
      </w:r>
    </w:p>
    <w:p w14:paraId="6C86C0AF" w14:textId="77777777" w:rsidR="003448E2" w:rsidRPr="00820971" w:rsidRDefault="003448E2">
      <w:pPr>
        <w:rPr>
          <w:rFonts w:ascii="Century Gothic" w:hAnsi="Century Gothic"/>
          <w:b/>
          <w:sz w:val="32"/>
          <w:szCs w:val="32"/>
        </w:rPr>
        <w:sectPr w:rsidR="003448E2" w:rsidRPr="00820971" w:rsidSect="00AD0CEC">
          <w:headerReference w:type="even" r:id="rId10"/>
          <w:headerReference w:type="default" r:id="rId11"/>
          <w:pgSz w:w="7200" w:h="10080"/>
          <w:pgMar w:top="1080" w:right="1440" w:bottom="1080" w:left="1440" w:header="720" w:footer="720" w:gutter="0"/>
          <w:pgNumType w:start="1"/>
          <w:cols w:space="720"/>
          <w:docGrid w:linePitch="360"/>
        </w:sectPr>
      </w:pPr>
    </w:p>
    <w:p w14:paraId="27666BE7" w14:textId="552D02DE" w:rsidR="003448E2" w:rsidRPr="00820971" w:rsidRDefault="003448E2">
      <w:pPr>
        <w:rPr>
          <w:rFonts w:ascii="Century Gothic" w:hAnsi="Century Gothic" w:cs="Arial Unicode MS"/>
          <w:b/>
          <w:color w:val="000000"/>
          <w:sz w:val="32"/>
          <w:szCs w:val="32"/>
          <w:bdr w:val="nil"/>
        </w:rPr>
      </w:pPr>
    </w:p>
    <w:p w14:paraId="7AED7229" w14:textId="77777777" w:rsidR="005D01F7" w:rsidRPr="00820971" w:rsidRDefault="005D01F7" w:rsidP="00691B3C">
      <w:pPr>
        <w:pStyle w:val="Default"/>
        <w:rPr>
          <w:rFonts w:ascii="Century Gothic" w:hAnsi="Century Gothic"/>
          <w:b/>
          <w:sz w:val="32"/>
          <w:szCs w:val="32"/>
        </w:rPr>
      </w:pPr>
    </w:p>
    <w:p w14:paraId="1D4BB9D7" w14:textId="77777777" w:rsidR="005D01F7" w:rsidRDefault="005D01F7" w:rsidP="00691B3C">
      <w:pPr>
        <w:pStyle w:val="Default"/>
        <w:rPr>
          <w:rFonts w:ascii="Century Gothic" w:hAnsi="Century Gothic"/>
          <w:b/>
          <w:sz w:val="24"/>
          <w:szCs w:val="24"/>
        </w:rPr>
      </w:pPr>
    </w:p>
    <w:p w14:paraId="44F8BA5C" w14:textId="77777777" w:rsidR="002C5A81" w:rsidRDefault="002C5A81" w:rsidP="00691B3C">
      <w:pPr>
        <w:pStyle w:val="Default"/>
        <w:rPr>
          <w:rFonts w:ascii="Century Gothic" w:hAnsi="Century Gothic"/>
          <w:b/>
          <w:sz w:val="24"/>
          <w:szCs w:val="24"/>
        </w:rPr>
      </w:pPr>
    </w:p>
    <w:p w14:paraId="15124646" w14:textId="77777777" w:rsidR="002C5A81" w:rsidRDefault="002C5A81" w:rsidP="00691B3C">
      <w:pPr>
        <w:pStyle w:val="Default"/>
        <w:rPr>
          <w:rFonts w:ascii="Century Gothic" w:hAnsi="Century Gothic"/>
          <w:b/>
          <w:sz w:val="24"/>
          <w:szCs w:val="24"/>
        </w:rPr>
      </w:pPr>
    </w:p>
    <w:p w14:paraId="791E9FA7" w14:textId="77777777" w:rsidR="002C5A81" w:rsidRPr="00820971" w:rsidRDefault="002C5A81" w:rsidP="00691B3C">
      <w:pPr>
        <w:pStyle w:val="Default"/>
        <w:rPr>
          <w:rFonts w:ascii="Century Gothic" w:hAnsi="Century Gothic"/>
          <w:b/>
          <w:sz w:val="24"/>
          <w:szCs w:val="24"/>
        </w:rPr>
      </w:pPr>
    </w:p>
    <w:p w14:paraId="7D253C60" w14:textId="77777777" w:rsidR="005D01F7" w:rsidRPr="00820971" w:rsidRDefault="005D01F7" w:rsidP="00691B3C">
      <w:pPr>
        <w:pStyle w:val="Default"/>
        <w:rPr>
          <w:rFonts w:ascii="Century Gothic" w:hAnsi="Century Gothic"/>
          <w:b/>
          <w:sz w:val="24"/>
          <w:szCs w:val="24"/>
        </w:rPr>
      </w:pPr>
    </w:p>
    <w:p w14:paraId="258FC27E" w14:textId="295FDE2F" w:rsidR="007A24B9" w:rsidRPr="00820971" w:rsidRDefault="00686D74" w:rsidP="00691B3C">
      <w:pPr>
        <w:pStyle w:val="Default"/>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“You are entirely bonkers. But I’ll tell you a sec</w:t>
      </w:r>
      <w:r w:rsidR="00820971">
        <w:rPr>
          <w:rFonts w:ascii="Century Gothic" w:eastAsiaTheme="minorEastAsia" w:hAnsi="Century Gothic" w:cs="Helvetica Neue Light"/>
          <w:color w:val="101214"/>
          <w:sz w:val="28"/>
          <w:szCs w:val="28"/>
        </w:rPr>
        <w:t xml:space="preserve">ret… all the best people are.” </w:t>
      </w:r>
      <w:r w:rsidRPr="00820971">
        <w:rPr>
          <w:rFonts w:ascii="Century Gothic" w:eastAsiaTheme="minorEastAsia" w:hAnsi="Century Gothic" w:cs="Helvetica Neue Light"/>
          <w:color w:val="101214"/>
          <w:sz w:val="28"/>
          <w:szCs w:val="28"/>
        </w:rPr>
        <w:t>~</w:t>
      </w:r>
      <w:r w:rsidR="00820971">
        <w:rPr>
          <w:rFonts w:ascii="Century Gothic" w:eastAsiaTheme="minorEastAsia" w:hAnsi="Century Gothic" w:cs="Helvetica Neue Light"/>
          <w:color w:val="101214"/>
          <w:sz w:val="28"/>
          <w:szCs w:val="28"/>
        </w:rPr>
        <w:t xml:space="preserve">Lewis Carroll, </w:t>
      </w:r>
      <w:r w:rsidRPr="00A715BD">
        <w:rPr>
          <w:rFonts w:ascii="Century Gothic" w:eastAsiaTheme="minorEastAsia" w:hAnsi="Century Gothic" w:cs="Helvetica Neue Light"/>
          <w:i/>
          <w:color w:val="101214"/>
          <w:sz w:val="28"/>
          <w:szCs w:val="28"/>
        </w:rPr>
        <w:t>Alice in Wonderland</w:t>
      </w:r>
    </w:p>
    <w:p w14:paraId="615C2DBA" w14:textId="77777777" w:rsidR="007A24B9" w:rsidRPr="00820971" w:rsidRDefault="007A24B9">
      <w:pPr>
        <w:rPr>
          <w:rFonts w:ascii="Century Gothic" w:eastAsiaTheme="minorEastAsia" w:hAnsi="Century Gothic" w:cs="Helvetica Neue Light"/>
          <w:color w:val="101214"/>
          <w:sz w:val="28"/>
          <w:szCs w:val="28"/>
          <w:bdr w:val="nil"/>
        </w:rPr>
      </w:pPr>
      <w:r w:rsidRPr="00820971">
        <w:rPr>
          <w:rFonts w:ascii="Century Gothic" w:eastAsiaTheme="minorEastAsia" w:hAnsi="Century Gothic" w:cs="Helvetica Neue Light"/>
          <w:color w:val="101214"/>
          <w:sz w:val="28"/>
          <w:szCs w:val="28"/>
        </w:rPr>
        <w:br w:type="page"/>
      </w:r>
    </w:p>
    <w:p w14:paraId="0D662577" w14:textId="77777777" w:rsidR="00820971" w:rsidRDefault="00820971" w:rsidP="00820971">
      <w:pPr>
        <w:widowControl w:val="0"/>
        <w:autoSpaceDE w:val="0"/>
        <w:autoSpaceDN w:val="0"/>
        <w:adjustRightInd w:val="0"/>
        <w:rPr>
          <w:rFonts w:ascii="Century Gothic" w:eastAsiaTheme="minorEastAsia" w:hAnsi="Century Gothic" w:cs="Merriweather-Regular"/>
          <w:color w:val="131313"/>
          <w:sz w:val="28"/>
          <w:szCs w:val="28"/>
        </w:rPr>
      </w:pPr>
    </w:p>
    <w:p w14:paraId="3A15EE9C" w14:textId="77777777" w:rsidR="00DE2DA8" w:rsidRDefault="00DE2DA8" w:rsidP="00820971">
      <w:pPr>
        <w:widowControl w:val="0"/>
        <w:autoSpaceDE w:val="0"/>
        <w:autoSpaceDN w:val="0"/>
        <w:adjustRightInd w:val="0"/>
        <w:rPr>
          <w:rFonts w:ascii="Century Gothic" w:eastAsiaTheme="minorEastAsia" w:hAnsi="Century Gothic" w:cs="Merriweather-Regular"/>
          <w:color w:val="131313"/>
          <w:sz w:val="28"/>
          <w:szCs w:val="28"/>
        </w:rPr>
      </w:pPr>
    </w:p>
    <w:p w14:paraId="63C3F894" w14:textId="77777777" w:rsidR="00BC16DE" w:rsidRDefault="00820971" w:rsidP="00820971">
      <w:pPr>
        <w:widowControl w:val="0"/>
        <w:autoSpaceDE w:val="0"/>
        <w:autoSpaceDN w:val="0"/>
        <w:adjustRightInd w:val="0"/>
        <w:rPr>
          <w:ins w:id="6" w:author="Microsoft Office User" w:date="2017-03-20T10:32:00Z"/>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 xml:space="preserve">“You </w:t>
      </w:r>
      <w:proofErr w:type="spellStart"/>
      <w:r>
        <w:rPr>
          <w:rFonts w:ascii="Century Gothic" w:eastAsiaTheme="minorEastAsia" w:hAnsi="Century Gothic" w:cs="Merriweather-Regular"/>
          <w:color w:val="131313"/>
          <w:sz w:val="28"/>
          <w:szCs w:val="28"/>
        </w:rPr>
        <w:t>wanna</w:t>
      </w:r>
      <w:proofErr w:type="spellEnd"/>
      <w:r>
        <w:rPr>
          <w:rFonts w:ascii="Century Gothic" w:eastAsiaTheme="minorEastAsia" w:hAnsi="Century Gothic" w:cs="Merriweather-Regular"/>
          <w:color w:val="131313"/>
          <w:sz w:val="28"/>
          <w:szCs w:val="28"/>
        </w:rPr>
        <w:t xml:space="preserve"> fly, you got to give up the shit that weighs you down.”</w:t>
      </w:r>
    </w:p>
    <w:p w14:paraId="22B7F5F6" w14:textId="702432DC" w:rsidR="00820971" w:rsidRDefault="00820971" w:rsidP="00820971">
      <w:pPr>
        <w:widowControl w:val="0"/>
        <w:autoSpaceDE w:val="0"/>
        <w:autoSpaceDN w:val="0"/>
        <w:adjustRightInd w:val="0"/>
        <w:rPr>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 xml:space="preserve"> ~Toni Morrison </w:t>
      </w:r>
    </w:p>
    <w:p w14:paraId="65899CEE" w14:textId="77777777" w:rsidR="00820971" w:rsidRPr="00820971" w:rsidRDefault="00820971" w:rsidP="007A24B9">
      <w:pPr>
        <w:pStyle w:val="Default"/>
        <w:rPr>
          <w:rFonts w:ascii="Century Gothic" w:eastAsiaTheme="minorEastAsia" w:hAnsi="Century Gothic" w:cs="Helvetica Neue Light"/>
          <w:color w:val="101214"/>
          <w:sz w:val="28"/>
          <w:szCs w:val="28"/>
        </w:rPr>
      </w:pPr>
    </w:p>
    <w:p w14:paraId="4B29C8AD" w14:textId="77777777" w:rsidR="00820971" w:rsidRDefault="00820971">
      <w:pPr>
        <w:rPr>
          <w:rFonts w:ascii="Century Gothic" w:eastAsiaTheme="minorEastAsia" w:hAnsi="Century Gothic" w:cs="Helvetica Neue Light"/>
          <w:color w:val="101214"/>
          <w:sz w:val="28"/>
          <w:szCs w:val="28"/>
        </w:rPr>
      </w:pPr>
    </w:p>
    <w:p w14:paraId="26DFBAA9" w14:textId="77777777" w:rsidR="002C5A81" w:rsidRDefault="002C5A81">
      <w:pPr>
        <w:rPr>
          <w:rFonts w:ascii="Century Gothic" w:eastAsiaTheme="minorEastAsia" w:hAnsi="Century Gothic" w:cs="Helvetica Neue Light"/>
          <w:color w:val="101214"/>
          <w:sz w:val="28"/>
          <w:szCs w:val="28"/>
        </w:rPr>
      </w:pPr>
    </w:p>
    <w:p w14:paraId="1D04694B" w14:textId="77777777" w:rsidR="00820971" w:rsidRPr="00820971" w:rsidRDefault="00820971" w:rsidP="00820971">
      <w:pPr>
        <w:pStyle w:val="Default"/>
        <w:spacing w:line="360" w:lineRule="auto"/>
        <w:rPr>
          <w:rFonts w:ascii="Century Gothic" w:eastAsia="Comic Sans MS" w:hAnsi="Century Gothic" w:cs="Comic Sans MS"/>
          <w:sz w:val="28"/>
          <w:szCs w:val="28"/>
        </w:rPr>
      </w:pPr>
      <w:r w:rsidRPr="00820971">
        <w:rPr>
          <w:rFonts w:ascii="Century Gothic" w:hAnsi="Century Gothic"/>
          <w:sz w:val="28"/>
          <w:szCs w:val="28"/>
        </w:rPr>
        <w:t>____________________________________________________________________________________________________</w:t>
      </w:r>
    </w:p>
    <w:p w14:paraId="4D4830EC" w14:textId="77777777" w:rsidR="00820971" w:rsidRPr="00820971" w:rsidRDefault="00820971" w:rsidP="00820971">
      <w:pPr>
        <w:pStyle w:val="Default"/>
        <w:rPr>
          <w:rFonts w:ascii="Century Gothic" w:eastAsia="Comic Sans MS" w:hAnsi="Century Gothic" w:cs="Comic Sans MS"/>
          <w:sz w:val="28"/>
          <w:szCs w:val="28"/>
        </w:rPr>
      </w:pPr>
      <w:r w:rsidRPr="00820971">
        <w:rPr>
          <w:rFonts w:ascii="Century Gothic" w:hAnsi="Century Gothic"/>
          <w:sz w:val="28"/>
          <w:szCs w:val="28"/>
        </w:rPr>
        <w:t>_________________________</w:t>
      </w:r>
    </w:p>
    <w:p w14:paraId="38D2164E" w14:textId="77777777" w:rsidR="0047355A" w:rsidRDefault="0047355A">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7B35565A" w14:textId="77777777" w:rsidR="0047355A" w:rsidRDefault="0047355A" w:rsidP="0047355A">
      <w:pPr>
        <w:pStyle w:val="Default"/>
        <w:rPr>
          <w:rFonts w:ascii="Century Gothic" w:hAnsi="Century Gothic"/>
          <w:sz w:val="28"/>
          <w:szCs w:val="28"/>
        </w:rPr>
      </w:pPr>
    </w:p>
    <w:p w14:paraId="483EB607" w14:textId="77777777" w:rsidR="0047355A" w:rsidRDefault="0047355A" w:rsidP="0047355A">
      <w:pPr>
        <w:pStyle w:val="Default"/>
        <w:rPr>
          <w:rFonts w:ascii="Century Gothic" w:hAnsi="Century Gothic"/>
          <w:sz w:val="28"/>
          <w:szCs w:val="28"/>
        </w:rPr>
      </w:pPr>
    </w:p>
    <w:p w14:paraId="28DA03C9" w14:textId="77777777" w:rsidR="0047355A" w:rsidRDefault="0047355A" w:rsidP="0047355A">
      <w:pPr>
        <w:pStyle w:val="Default"/>
        <w:rPr>
          <w:rFonts w:ascii="Century Gothic" w:hAnsi="Century Gothic"/>
          <w:sz w:val="28"/>
          <w:szCs w:val="28"/>
        </w:rPr>
      </w:pPr>
    </w:p>
    <w:p w14:paraId="4ECFF64F" w14:textId="77777777" w:rsidR="0047355A" w:rsidRDefault="0047355A" w:rsidP="0047355A">
      <w:pPr>
        <w:pStyle w:val="Default"/>
        <w:rPr>
          <w:rFonts w:ascii="Century Gothic" w:hAnsi="Century Gothic"/>
          <w:sz w:val="28"/>
          <w:szCs w:val="28"/>
        </w:rPr>
      </w:pPr>
    </w:p>
    <w:p w14:paraId="37C00DBF" w14:textId="77777777" w:rsidR="00BC16DE" w:rsidRDefault="0047355A" w:rsidP="0047355A">
      <w:pPr>
        <w:pStyle w:val="Default"/>
        <w:rPr>
          <w:ins w:id="7" w:author="Microsoft Office User" w:date="2017-03-20T10:32:00Z"/>
          <w:rFonts w:ascii="Century Gothic" w:hAnsi="Century Gothic"/>
          <w:sz w:val="28"/>
          <w:szCs w:val="28"/>
        </w:rPr>
      </w:pPr>
      <w:r w:rsidRPr="00820971">
        <w:rPr>
          <w:rFonts w:ascii="Century Gothic" w:hAnsi="Century Gothic"/>
          <w:sz w:val="28"/>
          <w:szCs w:val="28"/>
        </w:rPr>
        <w:t xml:space="preserve">“The truth is the closest </w:t>
      </w:r>
      <w:r>
        <w:rPr>
          <w:rFonts w:ascii="Century Gothic" w:hAnsi="Century Gothic"/>
          <w:sz w:val="28"/>
          <w:szCs w:val="28"/>
        </w:rPr>
        <w:t xml:space="preserve">distance between two people.” </w:t>
      </w:r>
    </w:p>
    <w:p w14:paraId="5085AFBA" w14:textId="5DDC1A8C" w:rsidR="0047355A" w:rsidRPr="00820971" w:rsidRDefault="0047355A" w:rsidP="0047355A">
      <w:pPr>
        <w:pStyle w:val="Default"/>
        <w:rPr>
          <w:rFonts w:ascii="Century Gothic" w:eastAsia="Monaco" w:hAnsi="Century Gothic" w:cs="Monaco"/>
          <w:sz w:val="28"/>
          <w:szCs w:val="28"/>
        </w:rPr>
      </w:pPr>
      <w:r>
        <w:rPr>
          <w:rFonts w:ascii="Century Gothic" w:hAnsi="Century Gothic"/>
          <w:sz w:val="28"/>
          <w:szCs w:val="28"/>
        </w:rPr>
        <w:t>~U</w:t>
      </w:r>
      <w:r w:rsidRPr="00820971">
        <w:rPr>
          <w:rFonts w:ascii="Century Gothic" w:hAnsi="Century Gothic"/>
          <w:sz w:val="28"/>
          <w:szCs w:val="28"/>
        </w:rPr>
        <w:t>nknown</w:t>
      </w:r>
    </w:p>
    <w:p w14:paraId="33B36630" w14:textId="77777777" w:rsidR="0047355A" w:rsidRPr="00820971" w:rsidRDefault="0047355A" w:rsidP="0047355A">
      <w:pPr>
        <w:pStyle w:val="Default"/>
        <w:spacing w:line="360" w:lineRule="auto"/>
        <w:rPr>
          <w:rFonts w:ascii="Century Gothic" w:hAnsi="Century Gothic"/>
          <w:sz w:val="24"/>
          <w:szCs w:val="24"/>
        </w:rPr>
      </w:pPr>
    </w:p>
    <w:p w14:paraId="0463FD55" w14:textId="77777777" w:rsidR="0047355A" w:rsidRPr="00820971" w:rsidRDefault="0047355A" w:rsidP="0047355A">
      <w:pPr>
        <w:pStyle w:val="Default"/>
        <w:spacing w:line="360" w:lineRule="auto"/>
        <w:rPr>
          <w:rFonts w:ascii="Century Gothic" w:hAnsi="Century Gothic"/>
          <w:sz w:val="24"/>
          <w:szCs w:val="24"/>
        </w:rPr>
      </w:pPr>
    </w:p>
    <w:p w14:paraId="0AFA5AB5" w14:textId="77777777" w:rsidR="0047355A" w:rsidRPr="00820971" w:rsidRDefault="0047355A" w:rsidP="0047355A">
      <w:pPr>
        <w:pStyle w:val="Default"/>
        <w:spacing w:line="360" w:lineRule="auto"/>
        <w:rPr>
          <w:rFonts w:ascii="Century Gothic" w:eastAsia="Comic Sans MS" w:hAnsi="Century Gothic" w:cs="Comic Sans MS"/>
          <w:sz w:val="28"/>
          <w:szCs w:val="28"/>
        </w:rPr>
      </w:pPr>
      <w:r w:rsidRPr="00820971">
        <w:rPr>
          <w:rFonts w:ascii="Century Gothic" w:hAnsi="Century Gothic"/>
          <w:sz w:val="28"/>
          <w:szCs w:val="28"/>
        </w:rPr>
        <w:t>____________________________________________________________________________________________________</w:t>
      </w:r>
    </w:p>
    <w:p w14:paraId="41768767" w14:textId="77777777" w:rsidR="0047355A" w:rsidRPr="00820971" w:rsidRDefault="0047355A" w:rsidP="0047355A">
      <w:pPr>
        <w:pStyle w:val="Default"/>
        <w:rPr>
          <w:rFonts w:ascii="Century Gothic" w:eastAsia="Comic Sans MS" w:hAnsi="Century Gothic" w:cs="Comic Sans MS"/>
          <w:sz w:val="28"/>
          <w:szCs w:val="28"/>
        </w:rPr>
      </w:pPr>
      <w:r w:rsidRPr="00820971">
        <w:rPr>
          <w:rFonts w:ascii="Century Gothic" w:hAnsi="Century Gothic"/>
          <w:sz w:val="28"/>
          <w:szCs w:val="28"/>
        </w:rPr>
        <w:t>_________________________</w:t>
      </w:r>
    </w:p>
    <w:p w14:paraId="1F124E96" w14:textId="550B97F9" w:rsidR="00686D74" w:rsidRPr="00820971" w:rsidRDefault="00686D74">
      <w:pPr>
        <w:rPr>
          <w:rFonts w:ascii="Century Gothic" w:eastAsiaTheme="minorEastAsia" w:hAnsi="Century Gothic" w:cs="Helvetica Neue Light"/>
          <w:color w:val="101214"/>
          <w:sz w:val="28"/>
          <w:szCs w:val="28"/>
          <w:bdr w:val="nil"/>
        </w:rPr>
      </w:pPr>
      <w:r w:rsidRPr="00820971">
        <w:rPr>
          <w:rFonts w:ascii="Century Gothic" w:eastAsiaTheme="minorEastAsia" w:hAnsi="Century Gothic" w:cs="Helvetica Neue Light"/>
          <w:color w:val="101214"/>
          <w:sz w:val="28"/>
          <w:szCs w:val="28"/>
        </w:rPr>
        <w:br w:type="page"/>
      </w:r>
    </w:p>
    <w:p w14:paraId="2B880F58" w14:textId="77777777" w:rsidR="00686D74" w:rsidRPr="00820971" w:rsidRDefault="00686D74" w:rsidP="00691B3C">
      <w:pPr>
        <w:pStyle w:val="Default"/>
        <w:rPr>
          <w:rFonts w:ascii="Century Gothic" w:eastAsiaTheme="minorEastAsia" w:hAnsi="Century Gothic" w:cs="Helvetica Neue Light"/>
          <w:color w:val="101214"/>
          <w:sz w:val="28"/>
          <w:szCs w:val="28"/>
        </w:rPr>
      </w:pPr>
    </w:p>
    <w:p w14:paraId="56047805" w14:textId="77777777" w:rsidR="002C5A81" w:rsidRDefault="002C5A81" w:rsidP="002C5A81">
      <w:pPr>
        <w:pStyle w:val="Default"/>
        <w:rPr>
          <w:rFonts w:ascii="Century Gothic" w:hAnsi="Century Gothic"/>
          <w:sz w:val="28"/>
          <w:szCs w:val="28"/>
        </w:rPr>
      </w:pPr>
    </w:p>
    <w:p w14:paraId="047D2B24" w14:textId="77777777" w:rsidR="002C5A81" w:rsidRDefault="002C5A81" w:rsidP="002C5A81">
      <w:pPr>
        <w:pStyle w:val="Default"/>
        <w:rPr>
          <w:rFonts w:ascii="Century Gothic" w:hAnsi="Century Gothic"/>
          <w:sz w:val="28"/>
          <w:szCs w:val="28"/>
        </w:rPr>
      </w:pPr>
    </w:p>
    <w:p w14:paraId="3001EF10" w14:textId="142097F7" w:rsidR="00BC16DE" w:rsidRDefault="002C5A81" w:rsidP="002C5A81">
      <w:pPr>
        <w:pStyle w:val="Default"/>
        <w:rPr>
          <w:ins w:id="8" w:author="Microsoft Office User" w:date="2017-03-20T10:32:00Z"/>
          <w:rFonts w:ascii="Century Gothic" w:hAnsi="Century Gothic"/>
          <w:sz w:val="28"/>
          <w:szCs w:val="28"/>
        </w:rPr>
      </w:pPr>
      <w:r w:rsidRPr="001C4D30">
        <w:rPr>
          <w:rFonts w:ascii="Century Gothic" w:hAnsi="Century Gothic"/>
          <w:sz w:val="28"/>
          <w:szCs w:val="28"/>
        </w:rPr>
        <w:t>“It always seems impossible until it's done.</w:t>
      </w:r>
      <w:ins w:id="9" w:author="Microsoft Office User" w:date="2017-03-20T10:32:00Z">
        <w:r w:rsidR="00BC16DE" w:rsidRPr="001C4D30">
          <w:rPr>
            <w:rFonts w:ascii="Century Gothic" w:hAnsi="Century Gothic"/>
            <w:sz w:val="28"/>
            <w:szCs w:val="28"/>
          </w:rPr>
          <w:t>”</w:t>
        </w:r>
      </w:ins>
    </w:p>
    <w:p w14:paraId="21C62E87" w14:textId="553D13A0" w:rsidR="002C5A81" w:rsidRDefault="002C5A81" w:rsidP="002C5A81">
      <w:pPr>
        <w:pStyle w:val="Default"/>
        <w:rPr>
          <w:rFonts w:ascii="Century Gothic" w:hAnsi="Century Gothic"/>
          <w:sz w:val="28"/>
          <w:szCs w:val="28"/>
        </w:rPr>
      </w:pPr>
      <w:r w:rsidRPr="001C4D30">
        <w:rPr>
          <w:rFonts w:ascii="Century Gothic" w:hAnsi="Century Gothic"/>
          <w:sz w:val="28"/>
          <w:szCs w:val="28"/>
        </w:rPr>
        <w:t>~Nelson Mandela</w:t>
      </w:r>
    </w:p>
    <w:p w14:paraId="00DB89E8" w14:textId="77777777" w:rsidR="002C5A81" w:rsidRDefault="002C5A81" w:rsidP="002C5A81">
      <w:pPr>
        <w:pStyle w:val="Default"/>
        <w:rPr>
          <w:rFonts w:ascii="Century Gothic" w:hAnsi="Century Gothic"/>
          <w:sz w:val="28"/>
          <w:szCs w:val="28"/>
        </w:rPr>
      </w:pPr>
    </w:p>
    <w:p w14:paraId="01462DC7" w14:textId="77777777" w:rsidR="002C5A81" w:rsidRDefault="002C5A81" w:rsidP="002C5A81">
      <w:pPr>
        <w:pStyle w:val="Default"/>
        <w:rPr>
          <w:rFonts w:ascii="Century Gothic" w:hAnsi="Century Gothic"/>
          <w:sz w:val="28"/>
          <w:szCs w:val="28"/>
        </w:rPr>
      </w:pPr>
    </w:p>
    <w:p w14:paraId="50ECB6F4" w14:textId="77777777" w:rsidR="002C5A81" w:rsidRDefault="002C5A81" w:rsidP="002C5A81">
      <w:pPr>
        <w:pStyle w:val="Default"/>
        <w:rPr>
          <w:rFonts w:ascii="Century Gothic" w:hAnsi="Century Gothic"/>
          <w:sz w:val="28"/>
          <w:szCs w:val="28"/>
        </w:rPr>
      </w:pPr>
    </w:p>
    <w:p w14:paraId="7C56CA03" w14:textId="77777777" w:rsidR="002C5A81" w:rsidRPr="00820971" w:rsidRDefault="002C5A81" w:rsidP="002C5A81">
      <w:pPr>
        <w:pStyle w:val="Default"/>
        <w:spacing w:line="360" w:lineRule="auto"/>
        <w:rPr>
          <w:rFonts w:ascii="Century Gothic" w:eastAsia="Comic Sans MS" w:hAnsi="Century Gothic" w:cs="Comic Sans MS"/>
          <w:sz w:val="28"/>
          <w:szCs w:val="28"/>
        </w:rPr>
      </w:pPr>
      <w:r w:rsidRPr="00820971">
        <w:rPr>
          <w:rFonts w:ascii="Century Gothic" w:hAnsi="Century Gothic"/>
          <w:sz w:val="28"/>
          <w:szCs w:val="28"/>
        </w:rPr>
        <w:t>____________________________________________________________________________________________________</w:t>
      </w:r>
    </w:p>
    <w:p w14:paraId="2890CC90" w14:textId="77777777" w:rsidR="002C5A81" w:rsidRPr="00820971" w:rsidRDefault="002C5A81" w:rsidP="002C5A81">
      <w:pPr>
        <w:pStyle w:val="Default"/>
        <w:rPr>
          <w:rFonts w:ascii="Century Gothic" w:eastAsia="Comic Sans MS" w:hAnsi="Century Gothic" w:cs="Comic Sans MS"/>
          <w:sz w:val="28"/>
          <w:szCs w:val="28"/>
        </w:rPr>
      </w:pPr>
      <w:r w:rsidRPr="00820971">
        <w:rPr>
          <w:rFonts w:ascii="Century Gothic" w:hAnsi="Century Gothic"/>
          <w:sz w:val="28"/>
          <w:szCs w:val="28"/>
        </w:rPr>
        <w:t>_________________________</w:t>
      </w:r>
    </w:p>
    <w:p w14:paraId="7AD16239" w14:textId="4AF3AA5D" w:rsidR="002C5A81" w:rsidRPr="001C4D30" w:rsidRDefault="002C5A81" w:rsidP="002C5A81">
      <w:pPr>
        <w:pStyle w:val="Default"/>
        <w:rPr>
          <w:rFonts w:ascii="Century Gothic" w:hAnsi="Century Gothic"/>
          <w:sz w:val="28"/>
          <w:szCs w:val="28"/>
        </w:rPr>
      </w:pPr>
      <w:r w:rsidRPr="001C4D30">
        <w:rPr>
          <w:rFonts w:ascii="Century Gothic" w:hAnsi="Century Gothic"/>
          <w:sz w:val="28"/>
          <w:szCs w:val="28"/>
        </w:rPr>
        <w:t xml:space="preserve"> </w:t>
      </w:r>
    </w:p>
    <w:p w14:paraId="391BCE98" w14:textId="77777777" w:rsidR="002C5A81" w:rsidRDefault="002C5A81">
      <w:pPr>
        <w:rPr>
          <w:rFonts w:ascii="Century Gothic" w:hAnsi="Century Gothic" w:cs="Arial Unicode MS"/>
          <w:color w:val="000000"/>
          <w:sz w:val="28"/>
          <w:szCs w:val="28"/>
          <w:bdr w:val="nil"/>
        </w:rPr>
      </w:pPr>
      <w:r>
        <w:rPr>
          <w:rFonts w:ascii="Century Gothic" w:hAnsi="Century Gothic"/>
          <w:sz w:val="28"/>
          <w:szCs w:val="28"/>
        </w:rPr>
        <w:br w:type="page"/>
      </w:r>
    </w:p>
    <w:p w14:paraId="2CA01437" w14:textId="77777777" w:rsidR="00DA4329" w:rsidRDefault="00DA4329" w:rsidP="00691B3C">
      <w:pPr>
        <w:pStyle w:val="Default"/>
        <w:rPr>
          <w:rFonts w:ascii="Century Gothic" w:hAnsi="Century Gothic"/>
          <w:sz w:val="28"/>
          <w:szCs w:val="28"/>
        </w:rPr>
      </w:pPr>
    </w:p>
    <w:p w14:paraId="34E19F9A" w14:textId="103F5FE5" w:rsidR="00A70595" w:rsidRPr="0047355A" w:rsidRDefault="00A70595" w:rsidP="00691B3C">
      <w:pPr>
        <w:pStyle w:val="Default"/>
        <w:rPr>
          <w:rFonts w:ascii="Century Gothic" w:hAnsi="Century Gothic"/>
          <w:sz w:val="24"/>
          <w:szCs w:val="24"/>
        </w:rPr>
      </w:pPr>
    </w:p>
    <w:p w14:paraId="18656313" w14:textId="77777777" w:rsidR="006B04AB" w:rsidRPr="006B04AB" w:rsidRDefault="006B04AB" w:rsidP="00691B3C">
      <w:pPr>
        <w:pStyle w:val="Default"/>
        <w:rPr>
          <w:rFonts w:ascii="Century Gothic" w:hAnsi="Century Gothic"/>
          <w:sz w:val="28"/>
          <w:szCs w:val="28"/>
        </w:rPr>
      </w:pPr>
    </w:p>
    <w:p w14:paraId="2113E9C9" w14:textId="77777777" w:rsidR="006B04AB" w:rsidRPr="006B04AB" w:rsidRDefault="006B04AB" w:rsidP="006B04AB">
      <w:pPr>
        <w:rPr>
          <w:rFonts w:ascii="Century Gothic" w:hAnsi="Century Gothic"/>
          <w:sz w:val="28"/>
          <w:szCs w:val="28"/>
        </w:rPr>
      </w:pPr>
      <w:r w:rsidRPr="006B04AB">
        <w:rPr>
          <w:rFonts w:ascii="Century Gothic" w:hAnsi="Century Gothic"/>
          <w:sz w:val="28"/>
          <w:szCs w:val="28"/>
        </w:rPr>
        <w:t>It’s far too easy to keep doing what we’ve always done. And if we always do what we’ve always done just because we’ve always done it, we run the risk of blindly spending our lives not as happy as we could be. No.</w:t>
      </w:r>
    </w:p>
    <w:p w14:paraId="00443550" w14:textId="55E6D7BB" w:rsidR="0047355A" w:rsidRDefault="0047355A">
      <w:pPr>
        <w:rPr>
          <w:rFonts w:ascii="Century Gothic" w:hAnsi="Century Gothic" w:cs="Arial Unicode MS"/>
          <w:color w:val="000000"/>
          <w:bdr w:val="nil"/>
        </w:rPr>
      </w:pPr>
      <w:r>
        <w:rPr>
          <w:rFonts w:ascii="Century Gothic" w:hAnsi="Century Gothic"/>
        </w:rPr>
        <w:br w:type="page"/>
      </w:r>
    </w:p>
    <w:p w14:paraId="4EA43523" w14:textId="77777777" w:rsidR="00686D74" w:rsidRPr="00820971" w:rsidRDefault="00686D74" w:rsidP="00691B3C">
      <w:pPr>
        <w:pStyle w:val="Default"/>
        <w:rPr>
          <w:rFonts w:ascii="Century Gothic" w:eastAsiaTheme="minorEastAsia" w:hAnsi="Century Gothic" w:cs="Helvetica Neue Light"/>
          <w:color w:val="1F2326"/>
          <w:sz w:val="28"/>
          <w:szCs w:val="28"/>
        </w:rPr>
      </w:pPr>
    </w:p>
    <w:p w14:paraId="049691EB" w14:textId="77777777" w:rsidR="006B04AB" w:rsidRDefault="006B04AB" w:rsidP="00691B3C">
      <w:pPr>
        <w:pStyle w:val="Default"/>
        <w:rPr>
          <w:rFonts w:ascii="Century Gothic" w:eastAsiaTheme="minorEastAsia" w:hAnsi="Century Gothic" w:cs="Helvetica Neue Light"/>
          <w:color w:val="1F2326"/>
          <w:sz w:val="28"/>
          <w:szCs w:val="28"/>
        </w:rPr>
      </w:pPr>
    </w:p>
    <w:p w14:paraId="2326C0A9" w14:textId="77777777" w:rsidR="00BC16DE" w:rsidRDefault="00735DB5" w:rsidP="00691B3C">
      <w:pPr>
        <w:pStyle w:val="Default"/>
        <w:rPr>
          <w:ins w:id="10" w:author="Microsoft Office User" w:date="2017-03-20T10:32: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“No amount of security is worth the suffering of a mediocre life chained to a routine that has killed your dreams.”</w:t>
      </w:r>
    </w:p>
    <w:p w14:paraId="05B3A566" w14:textId="20B9DD93" w:rsidR="00691B3C" w:rsidRPr="00820971" w:rsidRDefault="00735DB5" w:rsidP="00691B3C">
      <w:pPr>
        <w:pStyle w:val="Default"/>
        <w:rPr>
          <w:rFonts w:ascii="Century Gothic" w:eastAsia="Monaco" w:hAnsi="Century Gothic" w:cs="Monaco"/>
          <w:sz w:val="28"/>
          <w:szCs w:val="28"/>
        </w:rPr>
      </w:pPr>
      <w:r w:rsidRPr="00820971">
        <w:rPr>
          <w:rFonts w:ascii="Century Gothic" w:eastAsiaTheme="minorEastAsia" w:hAnsi="Century Gothic" w:cs="Helvetica Neue Light"/>
          <w:color w:val="1F2326"/>
          <w:sz w:val="28"/>
          <w:szCs w:val="28"/>
        </w:rPr>
        <w:t xml:space="preserve"> ~Mendoza</w:t>
      </w:r>
    </w:p>
    <w:p w14:paraId="672A781B" w14:textId="77777777" w:rsidR="005D01F7" w:rsidRDefault="005D01F7" w:rsidP="00691B3C">
      <w:pPr>
        <w:pStyle w:val="Default"/>
        <w:spacing w:line="360" w:lineRule="auto"/>
        <w:rPr>
          <w:rFonts w:ascii="Century Gothic" w:hAnsi="Century Gothic"/>
          <w:sz w:val="28"/>
          <w:szCs w:val="28"/>
        </w:rPr>
      </w:pPr>
    </w:p>
    <w:p w14:paraId="0ABB8FD4" w14:textId="77777777" w:rsidR="006B04AB" w:rsidRPr="00820971" w:rsidRDefault="006B04AB" w:rsidP="00691B3C">
      <w:pPr>
        <w:pStyle w:val="Default"/>
        <w:spacing w:line="360" w:lineRule="auto"/>
        <w:rPr>
          <w:rFonts w:ascii="Century Gothic" w:hAnsi="Century Gothic"/>
          <w:sz w:val="28"/>
          <w:szCs w:val="28"/>
        </w:rPr>
      </w:pPr>
    </w:p>
    <w:p w14:paraId="372CFCD2" w14:textId="5B3265CB" w:rsidR="00CB497B" w:rsidRPr="00820971" w:rsidRDefault="00691B3C" w:rsidP="00CB497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37780160" w14:textId="4EE9609B" w:rsidR="00CB497B" w:rsidRPr="00820971" w:rsidRDefault="00CB497B" w:rsidP="00CB497B">
      <w:pPr>
        <w:pStyle w:val="Default"/>
        <w:spacing w:line="360" w:lineRule="auto"/>
        <w:rPr>
          <w:rFonts w:ascii="Century Gothic" w:hAnsi="Century Gothic"/>
          <w:sz w:val="28"/>
          <w:szCs w:val="28"/>
        </w:rPr>
      </w:pPr>
      <w:r w:rsidRPr="00820971">
        <w:rPr>
          <w:rFonts w:ascii="Century Gothic" w:hAnsi="Century Gothic"/>
          <w:sz w:val="28"/>
          <w:szCs w:val="28"/>
        </w:rPr>
        <w:t>_________________________</w:t>
      </w:r>
    </w:p>
    <w:p w14:paraId="6A2C09CD" w14:textId="77777777" w:rsidR="00CB497B" w:rsidRPr="00820971" w:rsidRDefault="00CB497B" w:rsidP="00CB497B">
      <w:pPr>
        <w:pStyle w:val="Default"/>
        <w:spacing w:line="360" w:lineRule="auto"/>
        <w:rPr>
          <w:rFonts w:ascii="Century Gothic" w:hAnsi="Century Gothic"/>
          <w:sz w:val="28"/>
          <w:szCs w:val="28"/>
        </w:rPr>
      </w:pPr>
    </w:p>
    <w:p w14:paraId="45C4CBE5" w14:textId="77777777" w:rsidR="00A70595" w:rsidRPr="00820971" w:rsidRDefault="00A70595" w:rsidP="00CB497B">
      <w:pPr>
        <w:pStyle w:val="Default"/>
        <w:spacing w:line="360" w:lineRule="auto"/>
        <w:rPr>
          <w:rFonts w:ascii="Century Gothic" w:hAnsi="Century Gothic"/>
          <w:sz w:val="28"/>
          <w:szCs w:val="28"/>
        </w:rPr>
      </w:pPr>
    </w:p>
    <w:p w14:paraId="1717D34E" w14:textId="77777777" w:rsidR="00CB497B" w:rsidRPr="00820971" w:rsidRDefault="00CB497B" w:rsidP="00691B3C">
      <w:pPr>
        <w:pStyle w:val="Default"/>
        <w:pBdr>
          <w:top w:val="none" w:sz="0" w:space="0" w:color="auto"/>
        </w:pBdr>
        <w:rPr>
          <w:rFonts w:ascii="Century Gothic" w:hAnsi="Century Gothic"/>
          <w:sz w:val="28"/>
          <w:szCs w:val="28"/>
        </w:rPr>
      </w:pPr>
    </w:p>
    <w:p w14:paraId="10A6ADAF" w14:textId="77777777" w:rsidR="00CB497B" w:rsidRPr="00820971" w:rsidRDefault="00CB497B" w:rsidP="00691B3C">
      <w:pPr>
        <w:pStyle w:val="Default"/>
        <w:pBdr>
          <w:top w:val="none" w:sz="0" w:space="0" w:color="auto"/>
        </w:pBdr>
        <w:rPr>
          <w:rFonts w:ascii="Century Gothic" w:hAnsi="Century Gothic"/>
          <w:sz w:val="28"/>
          <w:szCs w:val="28"/>
        </w:rPr>
      </w:pPr>
    </w:p>
    <w:p w14:paraId="6CE1F6B0" w14:textId="77777777" w:rsidR="006B04AB" w:rsidRDefault="006B04AB" w:rsidP="006B04AB">
      <w:pPr>
        <w:pStyle w:val="Default"/>
        <w:rPr>
          <w:rFonts w:ascii="Century Gothic" w:eastAsiaTheme="minorEastAsia" w:hAnsi="Century Gothic" w:cs="Helvetica Neue Light"/>
          <w:color w:val="101214"/>
          <w:sz w:val="28"/>
          <w:szCs w:val="28"/>
        </w:rPr>
      </w:pPr>
    </w:p>
    <w:p w14:paraId="15762380" w14:textId="77777777" w:rsidR="00BC16DE" w:rsidRDefault="006B04AB" w:rsidP="006B04AB">
      <w:pPr>
        <w:pStyle w:val="Default"/>
        <w:rPr>
          <w:ins w:id="11" w:author="Microsoft Office User" w:date="2017-03-20T10:33: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sidR="00913406">
        <w:rPr>
          <w:rFonts w:ascii="Century Gothic" w:eastAsiaTheme="minorEastAsia" w:hAnsi="Century Gothic" w:cs="Helvetica Neue Light"/>
          <w:color w:val="101214"/>
          <w:sz w:val="28"/>
          <w:szCs w:val="28"/>
        </w:rPr>
        <w:t>Character cannot be developed in ease and quiet. Only through experience of trial and suffering can the soul be strengthened, ambition inspired, and success achieved</w:t>
      </w:r>
      <w:r>
        <w:rPr>
          <w:rFonts w:ascii="Century Gothic" w:eastAsiaTheme="minorEastAsia" w:hAnsi="Century Gothic" w:cs="Helvetica Neue Light"/>
          <w:color w:val="101214"/>
          <w:sz w:val="28"/>
          <w:szCs w:val="28"/>
        </w:rPr>
        <w:t>.”</w:t>
      </w:r>
    </w:p>
    <w:p w14:paraId="58895BD5" w14:textId="703CA9D5" w:rsidR="006B04AB" w:rsidRPr="00820971" w:rsidRDefault="006B04AB" w:rsidP="006B04AB">
      <w:pPr>
        <w:pStyle w:val="Default"/>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 xml:space="preserve"> ~</w:t>
      </w:r>
      <w:r w:rsidR="00913406">
        <w:rPr>
          <w:rFonts w:ascii="Century Gothic" w:eastAsiaTheme="minorEastAsia" w:hAnsi="Century Gothic" w:cs="Helvetica Neue Light"/>
          <w:color w:val="101214"/>
          <w:sz w:val="28"/>
          <w:szCs w:val="28"/>
        </w:rPr>
        <w:t>Helen Keller</w:t>
      </w:r>
    </w:p>
    <w:p w14:paraId="1ECF7DEB" w14:textId="720827B6" w:rsidR="002F241B" w:rsidRDefault="006B04AB" w:rsidP="00691B3C">
      <w:pPr>
        <w:pStyle w:val="Default"/>
        <w:rPr>
          <w:rFonts w:ascii="Century Gothic" w:hAnsi="Century Gothic"/>
          <w:color w:val="020202"/>
          <w:sz w:val="24"/>
          <w:szCs w:val="24"/>
        </w:rPr>
      </w:pPr>
      <w:r w:rsidRPr="00820971">
        <w:rPr>
          <w:rFonts w:ascii="Century Gothic" w:hAnsi="Century Gothic"/>
          <w:color w:val="020202"/>
          <w:sz w:val="24"/>
          <w:szCs w:val="24"/>
        </w:rPr>
        <w:t xml:space="preserve"> </w:t>
      </w:r>
    </w:p>
    <w:p w14:paraId="3BC4693D" w14:textId="77777777" w:rsidR="00913406" w:rsidRDefault="00913406" w:rsidP="00691B3C">
      <w:pPr>
        <w:pStyle w:val="Default"/>
        <w:rPr>
          <w:rFonts w:ascii="Century Gothic" w:hAnsi="Century Gothic"/>
          <w:color w:val="020202"/>
          <w:sz w:val="24"/>
          <w:szCs w:val="24"/>
        </w:rPr>
      </w:pPr>
    </w:p>
    <w:p w14:paraId="79061FD9" w14:textId="77777777" w:rsidR="00913406" w:rsidRPr="00913406" w:rsidRDefault="00913406" w:rsidP="00691B3C">
      <w:pPr>
        <w:pStyle w:val="Default"/>
        <w:rPr>
          <w:rFonts w:ascii="Century Gothic" w:hAnsi="Century Gothic"/>
          <w:color w:val="020202"/>
          <w:sz w:val="24"/>
          <w:szCs w:val="24"/>
        </w:rPr>
      </w:pPr>
    </w:p>
    <w:p w14:paraId="34F701D3" w14:textId="77777777" w:rsidR="00A471C2" w:rsidRPr="00820971" w:rsidRDefault="00691B3C" w:rsidP="00691B3C">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05D1F67A" w14:textId="75A3E0B1" w:rsidR="00A70595" w:rsidRPr="00820971" w:rsidRDefault="00A70595" w:rsidP="00691B3C">
      <w:pPr>
        <w:pStyle w:val="Default"/>
        <w:spacing w:line="360" w:lineRule="auto"/>
        <w:rPr>
          <w:rFonts w:ascii="Century Gothic" w:hAnsi="Century Gothic"/>
          <w:sz w:val="28"/>
          <w:szCs w:val="28"/>
        </w:rPr>
      </w:pPr>
      <w:r w:rsidRPr="00820971">
        <w:rPr>
          <w:rFonts w:ascii="Century Gothic" w:hAnsi="Century Gothic"/>
          <w:sz w:val="28"/>
          <w:szCs w:val="28"/>
        </w:rPr>
        <w:t>_________________________</w:t>
      </w:r>
    </w:p>
    <w:p w14:paraId="030DC72F" w14:textId="77777777" w:rsidR="00FD4AF1" w:rsidRPr="00820971" w:rsidRDefault="00FD4AF1" w:rsidP="00691B3C">
      <w:pPr>
        <w:pStyle w:val="Default"/>
        <w:spacing w:line="360" w:lineRule="auto"/>
        <w:rPr>
          <w:rFonts w:ascii="Century Gothic" w:hAnsi="Century Gothic"/>
        </w:rPr>
      </w:pPr>
    </w:p>
    <w:p w14:paraId="188A35D3" w14:textId="77777777" w:rsidR="005D01F7" w:rsidRPr="00820971" w:rsidRDefault="005D01F7" w:rsidP="00691B3C">
      <w:pPr>
        <w:pStyle w:val="Default"/>
        <w:spacing w:line="360" w:lineRule="auto"/>
        <w:rPr>
          <w:rFonts w:ascii="Century Gothic" w:hAnsi="Century Gothic"/>
          <w:sz w:val="24"/>
          <w:szCs w:val="24"/>
        </w:rPr>
      </w:pPr>
    </w:p>
    <w:p w14:paraId="093F9860" w14:textId="77777777" w:rsidR="005D01F7" w:rsidRPr="00820971" w:rsidRDefault="005D01F7" w:rsidP="00691B3C">
      <w:pPr>
        <w:pStyle w:val="Default"/>
        <w:spacing w:line="360" w:lineRule="auto"/>
        <w:rPr>
          <w:rFonts w:ascii="Century Gothic" w:hAnsi="Century Gothic"/>
          <w:sz w:val="24"/>
          <w:szCs w:val="24"/>
        </w:rPr>
      </w:pPr>
    </w:p>
    <w:p w14:paraId="2AEFE827" w14:textId="77777777" w:rsidR="00A70595" w:rsidRPr="00820971" w:rsidRDefault="00A70595" w:rsidP="00472333">
      <w:pPr>
        <w:pStyle w:val="Default"/>
        <w:rPr>
          <w:rFonts w:ascii="Century Gothic" w:hAnsi="Century Gothic"/>
          <w:sz w:val="24"/>
          <w:szCs w:val="24"/>
        </w:rPr>
      </w:pPr>
    </w:p>
    <w:p w14:paraId="081AEACA" w14:textId="77777777" w:rsidR="006B04AB" w:rsidRDefault="006B04AB" w:rsidP="006B04AB">
      <w:pPr>
        <w:pStyle w:val="Default"/>
        <w:rPr>
          <w:rFonts w:ascii="Century Gothic" w:hAnsi="Century Gothic"/>
          <w:color w:val="020202"/>
          <w:sz w:val="28"/>
          <w:szCs w:val="28"/>
        </w:rPr>
      </w:pPr>
    </w:p>
    <w:p w14:paraId="0BADF265" w14:textId="77777777" w:rsidR="006B04AB" w:rsidRDefault="006B04AB" w:rsidP="006B04AB">
      <w:pPr>
        <w:pStyle w:val="Default"/>
        <w:rPr>
          <w:rFonts w:ascii="Century Gothic" w:hAnsi="Century Gothic"/>
          <w:color w:val="020202"/>
          <w:sz w:val="28"/>
          <w:szCs w:val="28"/>
        </w:rPr>
      </w:pPr>
    </w:p>
    <w:p w14:paraId="624C4364" w14:textId="77777777" w:rsidR="00BC16DE" w:rsidRDefault="006B04AB" w:rsidP="006B04AB">
      <w:pPr>
        <w:pStyle w:val="Default"/>
        <w:rPr>
          <w:ins w:id="12" w:author="Microsoft Office User" w:date="2017-03-20T10:33:00Z"/>
          <w:rFonts w:ascii="Century Gothic" w:hAnsi="Century Gothic"/>
          <w:color w:val="020202"/>
          <w:sz w:val="28"/>
          <w:szCs w:val="28"/>
        </w:rPr>
      </w:pPr>
      <w:r w:rsidRPr="006B04AB">
        <w:rPr>
          <w:rFonts w:ascii="Century Gothic" w:hAnsi="Century Gothic"/>
          <w:color w:val="020202"/>
          <w:sz w:val="28"/>
          <w:szCs w:val="28"/>
        </w:rPr>
        <w:t xml:space="preserve">“I think if people are bored they’re just not looking.” </w:t>
      </w:r>
    </w:p>
    <w:p w14:paraId="0E1C103A" w14:textId="22C24CA4" w:rsidR="006B04AB" w:rsidRPr="006B04AB" w:rsidRDefault="006B04AB" w:rsidP="006B04AB">
      <w:pPr>
        <w:pStyle w:val="Default"/>
        <w:rPr>
          <w:rFonts w:ascii="Century Gothic" w:eastAsia="Monaco" w:hAnsi="Century Gothic" w:cs="Monaco"/>
          <w:color w:val="020202"/>
          <w:sz w:val="28"/>
          <w:szCs w:val="28"/>
        </w:rPr>
      </w:pPr>
      <w:r w:rsidRPr="006B04AB">
        <w:rPr>
          <w:rFonts w:ascii="Century Gothic" w:hAnsi="Century Gothic"/>
          <w:color w:val="020202"/>
          <w:sz w:val="28"/>
          <w:szCs w:val="28"/>
        </w:rPr>
        <w:t>~Shannon Hernandez</w:t>
      </w:r>
    </w:p>
    <w:p w14:paraId="081DF096" w14:textId="77777777" w:rsidR="006B04AB" w:rsidRDefault="006B04AB">
      <w:pPr>
        <w:rPr>
          <w:rFonts w:ascii="Century Gothic" w:hAnsi="Century Gothic"/>
        </w:rPr>
      </w:pPr>
    </w:p>
    <w:p w14:paraId="7FA35CB1" w14:textId="77777777" w:rsidR="006B04AB" w:rsidRDefault="006B04AB">
      <w:pPr>
        <w:rPr>
          <w:rFonts w:ascii="Century Gothic" w:hAnsi="Century Gothic"/>
        </w:rPr>
      </w:pPr>
    </w:p>
    <w:p w14:paraId="51215DDE" w14:textId="77777777" w:rsidR="006B04AB" w:rsidRDefault="006B04AB">
      <w:pPr>
        <w:rPr>
          <w:rFonts w:ascii="Century Gothic" w:hAnsi="Century Gothic"/>
        </w:rPr>
      </w:pPr>
    </w:p>
    <w:p w14:paraId="3927E6F7" w14:textId="77777777" w:rsidR="006B04AB" w:rsidRPr="00820971" w:rsidRDefault="006B04AB" w:rsidP="006B04A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4AD46487" w14:textId="77777777" w:rsidR="006B04AB" w:rsidRPr="00820971" w:rsidRDefault="006B04AB" w:rsidP="006B04AB">
      <w:pPr>
        <w:pStyle w:val="Default"/>
        <w:spacing w:line="360" w:lineRule="auto"/>
        <w:rPr>
          <w:rFonts w:ascii="Century Gothic" w:hAnsi="Century Gothic"/>
          <w:sz w:val="28"/>
          <w:szCs w:val="28"/>
        </w:rPr>
      </w:pPr>
      <w:r w:rsidRPr="00820971">
        <w:rPr>
          <w:rFonts w:ascii="Century Gothic" w:hAnsi="Century Gothic"/>
          <w:sz w:val="28"/>
          <w:szCs w:val="28"/>
        </w:rPr>
        <w:t>_________________________</w:t>
      </w:r>
    </w:p>
    <w:p w14:paraId="1F84DDB6" w14:textId="77777777" w:rsidR="007A24B9" w:rsidRPr="00820971" w:rsidRDefault="007A24B9">
      <w:pPr>
        <w:rPr>
          <w:rFonts w:ascii="Century Gothic" w:hAnsi="Century Gothic" w:cs="Arial Unicode MS"/>
          <w:color w:val="000000"/>
          <w:bdr w:val="nil"/>
        </w:rPr>
      </w:pPr>
      <w:r w:rsidRPr="00820971">
        <w:rPr>
          <w:rFonts w:ascii="Century Gothic" w:hAnsi="Century Gothic"/>
        </w:rPr>
        <w:br w:type="page"/>
      </w:r>
    </w:p>
    <w:p w14:paraId="3F555980" w14:textId="77777777" w:rsidR="00E26C89" w:rsidRDefault="00E26C89" w:rsidP="00FD4AF1">
      <w:pPr>
        <w:rPr>
          <w:rFonts w:ascii="Century Gothic" w:hAnsi="Century Gothic"/>
        </w:rPr>
      </w:pPr>
    </w:p>
    <w:p w14:paraId="1B339AFD" w14:textId="77777777" w:rsidR="006B04AB" w:rsidRPr="00820971" w:rsidRDefault="006B04AB" w:rsidP="00FD4AF1">
      <w:pPr>
        <w:rPr>
          <w:rFonts w:ascii="Century Gothic" w:hAnsi="Century Gothic"/>
        </w:rPr>
      </w:pPr>
    </w:p>
    <w:p w14:paraId="2F4A67A8" w14:textId="77777777" w:rsidR="00552D08" w:rsidRDefault="00552D08" w:rsidP="00820971">
      <w:pPr>
        <w:rPr>
          <w:rFonts w:ascii="Century Gothic" w:hAnsi="Century Gothic"/>
          <w:sz w:val="28"/>
          <w:szCs w:val="28"/>
        </w:rPr>
      </w:pPr>
    </w:p>
    <w:p w14:paraId="1302E5FB" w14:textId="77777777" w:rsidR="00BC16DE" w:rsidRDefault="00FD4AF1" w:rsidP="001E300B">
      <w:pPr>
        <w:rPr>
          <w:ins w:id="13" w:author="Microsoft Office User" w:date="2017-03-20T10:33:00Z"/>
          <w:rFonts w:ascii="Century Gothic" w:hAnsi="Century Gothic"/>
          <w:sz w:val="28"/>
          <w:szCs w:val="28"/>
        </w:rPr>
      </w:pPr>
      <w:r w:rsidRPr="006B04AB">
        <w:rPr>
          <w:rFonts w:ascii="Century Gothic" w:hAnsi="Century Gothic"/>
          <w:sz w:val="28"/>
          <w:szCs w:val="28"/>
        </w:rPr>
        <w:t>“</w:t>
      </w:r>
      <w:r w:rsidR="001E300B">
        <w:rPr>
          <w:rFonts w:ascii="Century Gothic" w:hAnsi="Century Gothic"/>
          <w:sz w:val="28"/>
          <w:szCs w:val="28"/>
        </w:rPr>
        <w:t>If you want to be more productive, then start at the start: get there on time. Whether it is a meeting, a flight, an appointment or a date, it’s important to ensure you are there when you say you will be there. This may feel like an old-fashioned tip to give, but it has served me well for five decades</w:t>
      </w:r>
      <w:r w:rsidRPr="006B04AB">
        <w:rPr>
          <w:rFonts w:ascii="Century Gothic" w:hAnsi="Century Gothic"/>
          <w:sz w:val="28"/>
          <w:szCs w:val="28"/>
        </w:rPr>
        <w:t>.</w:t>
      </w:r>
      <w:r w:rsidR="00820971" w:rsidRPr="006B04AB">
        <w:rPr>
          <w:rFonts w:ascii="Century Gothic" w:hAnsi="Century Gothic"/>
          <w:sz w:val="28"/>
          <w:szCs w:val="28"/>
        </w:rPr>
        <w:t xml:space="preserve">” </w:t>
      </w:r>
    </w:p>
    <w:p w14:paraId="50202418" w14:textId="713D7CB6" w:rsidR="001E300B" w:rsidRDefault="00820971" w:rsidP="001E300B">
      <w:pPr>
        <w:rPr>
          <w:rFonts w:ascii="Century Gothic" w:hAnsi="Century Gothic"/>
          <w:sz w:val="28"/>
          <w:szCs w:val="28"/>
        </w:rPr>
      </w:pPr>
      <w:r w:rsidRPr="006B04AB">
        <w:rPr>
          <w:rFonts w:ascii="Century Gothic" w:hAnsi="Century Gothic"/>
          <w:sz w:val="28"/>
          <w:szCs w:val="28"/>
        </w:rPr>
        <w:t>~</w:t>
      </w:r>
      <w:r w:rsidR="001E300B">
        <w:rPr>
          <w:rFonts w:ascii="Century Gothic" w:hAnsi="Century Gothic"/>
          <w:sz w:val="28"/>
          <w:szCs w:val="28"/>
        </w:rPr>
        <w:t>Richard Branson</w:t>
      </w:r>
    </w:p>
    <w:p w14:paraId="378F8637" w14:textId="77777777" w:rsidR="001E300B" w:rsidRDefault="001E300B">
      <w:pPr>
        <w:rPr>
          <w:rFonts w:ascii="Century Gothic" w:hAnsi="Century Gothic"/>
          <w:sz w:val="28"/>
          <w:szCs w:val="28"/>
        </w:rPr>
      </w:pPr>
      <w:r>
        <w:rPr>
          <w:rFonts w:ascii="Century Gothic" w:hAnsi="Century Gothic"/>
          <w:sz w:val="28"/>
          <w:szCs w:val="28"/>
        </w:rPr>
        <w:br w:type="page"/>
      </w:r>
    </w:p>
    <w:p w14:paraId="46AE49EA" w14:textId="77777777" w:rsidR="00FD4AF1" w:rsidRPr="00820971" w:rsidRDefault="00FD4AF1" w:rsidP="001E300B">
      <w:pPr>
        <w:rPr>
          <w:rFonts w:ascii="Century Gothic" w:hAnsi="Century Gothic"/>
          <w:sz w:val="28"/>
          <w:szCs w:val="28"/>
        </w:rPr>
      </w:pPr>
    </w:p>
    <w:p w14:paraId="584BDF4E" w14:textId="77777777" w:rsidR="00E26C89" w:rsidRDefault="00E26C89" w:rsidP="005D01F7">
      <w:pPr>
        <w:pStyle w:val="Default"/>
        <w:rPr>
          <w:rFonts w:ascii="Century Gothic" w:hAnsi="Century Gothic"/>
          <w:sz w:val="24"/>
          <w:szCs w:val="24"/>
        </w:rPr>
      </w:pPr>
    </w:p>
    <w:p w14:paraId="181CBF87" w14:textId="77777777" w:rsidR="001E300B" w:rsidRPr="00820971" w:rsidRDefault="001E300B" w:rsidP="005D01F7">
      <w:pPr>
        <w:pStyle w:val="Default"/>
        <w:rPr>
          <w:rFonts w:ascii="Century Gothic" w:hAnsi="Century Gothic"/>
          <w:sz w:val="24"/>
          <w:szCs w:val="24"/>
        </w:rPr>
      </w:pPr>
    </w:p>
    <w:p w14:paraId="09E2A227" w14:textId="77777777" w:rsidR="001E300B" w:rsidRDefault="001E300B" w:rsidP="00820971">
      <w:pPr>
        <w:pStyle w:val="Default"/>
        <w:rPr>
          <w:rFonts w:ascii="Century Gothic" w:hAnsi="Century Gothic"/>
          <w:sz w:val="28"/>
          <w:szCs w:val="28"/>
        </w:rPr>
      </w:pPr>
    </w:p>
    <w:p w14:paraId="5EE64A9A" w14:textId="77777777" w:rsidR="00BC16DE" w:rsidRDefault="00FD4AF1" w:rsidP="00820971">
      <w:pPr>
        <w:pStyle w:val="Default"/>
        <w:rPr>
          <w:ins w:id="14" w:author="Microsoft Office User" w:date="2017-03-20T10:33:00Z"/>
          <w:rFonts w:ascii="Century Gothic" w:hAnsi="Century Gothic"/>
          <w:sz w:val="28"/>
          <w:szCs w:val="28"/>
        </w:rPr>
      </w:pPr>
      <w:r w:rsidRPr="006B04AB">
        <w:rPr>
          <w:rFonts w:ascii="Century Gothic" w:hAnsi="Century Gothic"/>
          <w:sz w:val="28"/>
          <w:szCs w:val="28"/>
        </w:rPr>
        <w:t>“The world is changed by your example, not your opinion.”</w:t>
      </w:r>
      <w:r w:rsidR="00820971" w:rsidRPr="006B04AB">
        <w:rPr>
          <w:rFonts w:ascii="Century Gothic" w:hAnsi="Century Gothic"/>
          <w:sz w:val="28"/>
          <w:szCs w:val="28"/>
        </w:rPr>
        <w:t xml:space="preserve"> </w:t>
      </w:r>
    </w:p>
    <w:p w14:paraId="3E540CB6" w14:textId="43C8D2C8" w:rsidR="00FD4AF1" w:rsidRPr="006B04AB" w:rsidRDefault="00820971" w:rsidP="00820971">
      <w:pPr>
        <w:pStyle w:val="Default"/>
        <w:rPr>
          <w:rFonts w:ascii="Century Gothic" w:hAnsi="Century Gothic"/>
          <w:sz w:val="28"/>
          <w:szCs w:val="28"/>
        </w:rPr>
      </w:pPr>
      <w:r w:rsidRPr="006B04AB">
        <w:rPr>
          <w:rFonts w:ascii="Century Gothic" w:hAnsi="Century Gothic"/>
          <w:sz w:val="28"/>
          <w:szCs w:val="28"/>
        </w:rPr>
        <w:t>~Anonymous</w:t>
      </w:r>
    </w:p>
    <w:p w14:paraId="571FC4FD" w14:textId="77777777" w:rsidR="005D01F7" w:rsidRDefault="005D01F7" w:rsidP="00FD4AF1">
      <w:pPr>
        <w:pStyle w:val="Default"/>
        <w:spacing w:line="360" w:lineRule="auto"/>
        <w:rPr>
          <w:rFonts w:ascii="Century Gothic" w:hAnsi="Century Gothic"/>
          <w:sz w:val="28"/>
          <w:szCs w:val="28"/>
        </w:rPr>
      </w:pPr>
    </w:p>
    <w:p w14:paraId="1854D7AC" w14:textId="77777777" w:rsidR="001E300B" w:rsidRPr="00820971" w:rsidRDefault="001E300B" w:rsidP="00FD4AF1">
      <w:pPr>
        <w:pStyle w:val="Default"/>
        <w:spacing w:line="360" w:lineRule="auto"/>
        <w:rPr>
          <w:rFonts w:ascii="Century Gothic" w:hAnsi="Century Gothic"/>
          <w:sz w:val="28"/>
          <w:szCs w:val="28"/>
        </w:rPr>
      </w:pPr>
    </w:p>
    <w:p w14:paraId="5FE76446" w14:textId="77777777" w:rsidR="00FD4AF1" w:rsidRPr="00820971" w:rsidRDefault="00FD4AF1" w:rsidP="00FD4AF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37A5A705" w14:textId="060ADA0F" w:rsidR="001E300B" w:rsidRPr="00AD215E" w:rsidRDefault="001E300B">
      <w:pPr>
        <w:rPr>
          <w:rFonts w:ascii="Century Gothic" w:eastAsia="Comic Sans MS" w:hAnsi="Century Gothic" w:cs="Comic Sans MS"/>
          <w:color w:val="000000"/>
          <w:bdr w:val="nil"/>
        </w:rPr>
      </w:pPr>
      <w:r>
        <w:rPr>
          <w:rFonts w:ascii="Century Gothic" w:eastAsiaTheme="minorEastAsia" w:hAnsi="Century Gothic" w:cs="Merriweather-Regular"/>
          <w:color w:val="131313"/>
          <w:sz w:val="28"/>
          <w:szCs w:val="28"/>
        </w:rPr>
        <w:br w:type="page"/>
      </w:r>
    </w:p>
    <w:p w14:paraId="269DFF8E" w14:textId="77777777" w:rsidR="006B04AB" w:rsidRDefault="006B04AB" w:rsidP="001C4D30">
      <w:pPr>
        <w:widowControl w:val="0"/>
        <w:autoSpaceDE w:val="0"/>
        <w:autoSpaceDN w:val="0"/>
        <w:adjustRightInd w:val="0"/>
        <w:rPr>
          <w:rFonts w:ascii="Century Gothic" w:eastAsiaTheme="minorEastAsia" w:hAnsi="Century Gothic" w:cs="Merriweather-Regular"/>
          <w:color w:val="131313"/>
          <w:sz w:val="28"/>
          <w:szCs w:val="28"/>
        </w:rPr>
      </w:pPr>
    </w:p>
    <w:p w14:paraId="777D0AB5" w14:textId="77777777" w:rsidR="006B04AB" w:rsidRDefault="006B04AB" w:rsidP="001C4D30">
      <w:pPr>
        <w:widowControl w:val="0"/>
        <w:autoSpaceDE w:val="0"/>
        <w:autoSpaceDN w:val="0"/>
        <w:adjustRightInd w:val="0"/>
        <w:rPr>
          <w:rFonts w:ascii="Century Gothic" w:eastAsiaTheme="minorEastAsia" w:hAnsi="Century Gothic" w:cs="Merriweather-Regular"/>
          <w:color w:val="131313"/>
          <w:sz w:val="28"/>
          <w:szCs w:val="28"/>
        </w:rPr>
      </w:pPr>
    </w:p>
    <w:p w14:paraId="625F6487" w14:textId="77777777" w:rsidR="003A2E5D" w:rsidRDefault="003A2E5D" w:rsidP="001C4D30">
      <w:pPr>
        <w:widowControl w:val="0"/>
        <w:autoSpaceDE w:val="0"/>
        <w:autoSpaceDN w:val="0"/>
        <w:adjustRightInd w:val="0"/>
        <w:rPr>
          <w:rFonts w:ascii="Century Gothic" w:eastAsiaTheme="minorEastAsia" w:hAnsi="Century Gothic" w:cs="Merriweather-Regular"/>
          <w:color w:val="131313"/>
          <w:sz w:val="28"/>
          <w:szCs w:val="28"/>
        </w:rPr>
      </w:pPr>
    </w:p>
    <w:p w14:paraId="199C32E4" w14:textId="77777777" w:rsidR="0032550B" w:rsidRDefault="006B04AB" w:rsidP="001E300B">
      <w:pPr>
        <w:rPr>
          <w:ins w:id="15" w:author="Microsoft Office User" w:date="2017-03-20T10:05:00Z"/>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w:t>
      </w:r>
      <w:r w:rsidRPr="00820971">
        <w:rPr>
          <w:rFonts w:ascii="Century Gothic" w:eastAsiaTheme="minorEastAsia" w:hAnsi="Century Gothic" w:cs="Merriweather-Regular"/>
          <w:color w:val="131313"/>
          <w:sz w:val="28"/>
          <w:szCs w:val="28"/>
        </w:rPr>
        <w:t>I now see our story and loving ourselves through that process is the bravest thing that we will ever do.</w:t>
      </w:r>
      <w:r>
        <w:rPr>
          <w:rFonts w:ascii="Century Gothic" w:eastAsiaTheme="minorEastAsia" w:hAnsi="Century Gothic" w:cs="Merriweather-Regular"/>
          <w:color w:val="131313"/>
          <w:sz w:val="28"/>
          <w:szCs w:val="28"/>
        </w:rPr>
        <w:t>”</w:t>
      </w:r>
    </w:p>
    <w:p w14:paraId="132A59E7" w14:textId="417295F4" w:rsidR="006B04AB" w:rsidRPr="001E300B" w:rsidRDefault="006B04AB" w:rsidP="001E300B">
      <w:pPr>
        <w:rPr>
          <w:rFonts w:ascii="Century Gothic" w:eastAsiaTheme="minorEastAsia" w:hAnsi="Century Gothic" w:cs="Helvetica Neue Light"/>
          <w:color w:val="1F2326"/>
          <w:sz w:val="28"/>
          <w:szCs w:val="28"/>
          <w:bdr w:val="nil"/>
        </w:rPr>
      </w:pPr>
      <w:r>
        <w:rPr>
          <w:rFonts w:ascii="Century Gothic" w:eastAsiaTheme="minorEastAsia" w:hAnsi="Century Gothic" w:cs="Merriweather-Regular"/>
          <w:color w:val="131313"/>
          <w:sz w:val="28"/>
          <w:szCs w:val="28"/>
        </w:rPr>
        <w:t xml:space="preserve"> ~</w:t>
      </w:r>
      <w:proofErr w:type="spellStart"/>
      <w:r>
        <w:rPr>
          <w:rFonts w:ascii="Century Gothic" w:eastAsiaTheme="minorEastAsia" w:hAnsi="Century Gothic" w:cs="Merriweather-Regular"/>
          <w:color w:val="131313"/>
          <w:sz w:val="28"/>
          <w:szCs w:val="28"/>
        </w:rPr>
        <w:t>Bren</w:t>
      </w:r>
      <w:ins w:id="16" w:author="Microsoft Office User" w:date="2017-03-20T10:04:00Z">
        <w:r w:rsidR="0032550B">
          <w:rPr>
            <w:rFonts w:ascii="Century Gothic" w:eastAsiaTheme="minorEastAsia" w:hAnsi="Century Gothic" w:cs="Merriweather-Regular"/>
            <w:color w:val="131313"/>
            <w:sz w:val="28"/>
            <w:szCs w:val="28"/>
          </w:rPr>
          <w:t>é</w:t>
        </w:r>
      </w:ins>
      <w:proofErr w:type="spellEnd"/>
      <w:r>
        <w:rPr>
          <w:rFonts w:ascii="Century Gothic" w:eastAsiaTheme="minorEastAsia" w:hAnsi="Century Gothic" w:cs="Merriweather-Regular"/>
          <w:color w:val="131313"/>
          <w:sz w:val="28"/>
          <w:szCs w:val="28"/>
        </w:rPr>
        <w:t xml:space="preserve"> Brown </w:t>
      </w:r>
    </w:p>
    <w:p w14:paraId="5796B15C" w14:textId="77777777" w:rsidR="006B04AB" w:rsidRDefault="006B04AB" w:rsidP="006B04AB">
      <w:pPr>
        <w:widowControl w:val="0"/>
        <w:autoSpaceDE w:val="0"/>
        <w:autoSpaceDN w:val="0"/>
        <w:adjustRightInd w:val="0"/>
        <w:rPr>
          <w:rFonts w:ascii="Century Gothic" w:eastAsiaTheme="minorEastAsia" w:hAnsi="Century Gothic" w:cs="Merriweather-Regular"/>
          <w:color w:val="131313"/>
          <w:sz w:val="28"/>
          <w:szCs w:val="28"/>
        </w:rPr>
      </w:pPr>
    </w:p>
    <w:p w14:paraId="65068447" w14:textId="77777777" w:rsidR="001E300B" w:rsidRPr="00820971" w:rsidRDefault="001E300B" w:rsidP="001E300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B1EFF3F" w14:textId="695C1663" w:rsidR="00AD215E" w:rsidRDefault="00AD215E">
      <w:pPr>
        <w:rPr>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br w:type="page"/>
      </w:r>
    </w:p>
    <w:p w14:paraId="193D7560" w14:textId="77777777" w:rsidR="00AD215E" w:rsidRDefault="00AD215E" w:rsidP="00AD215E">
      <w:pPr>
        <w:widowControl w:val="0"/>
        <w:autoSpaceDE w:val="0"/>
        <w:autoSpaceDN w:val="0"/>
        <w:adjustRightInd w:val="0"/>
        <w:rPr>
          <w:rFonts w:ascii="Century Gothic" w:eastAsiaTheme="minorEastAsia" w:hAnsi="Century Gothic" w:cs="Merriweather-Regular"/>
          <w:color w:val="131313"/>
          <w:sz w:val="28"/>
          <w:szCs w:val="28"/>
        </w:rPr>
      </w:pPr>
    </w:p>
    <w:p w14:paraId="65CC9699" w14:textId="77777777" w:rsidR="00AD215E" w:rsidRDefault="00AD215E" w:rsidP="00AD215E">
      <w:pPr>
        <w:widowControl w:val="0"/>
        <w:autoSpaceDE w:val="0"/>
        <w:autoSpaceDN w:val="0"/>
        <w:adjustRightInd w:val="0"/>
        <w:rPr>
          <w:rFonts w:ascii="Century Gothic" w:eastAsiaTheme="minorEastAsia" w:hAnsi="Century Gothic" w:cs="Merriweather-Regular"/>
          <w:color w:val="131313"/>
          <w:sz w:val="28"/>
          <w:szCs w:val="28"/>
        </w:rPr>
      </w:pPr>
    </w:p>
    <w:p w14:paraId="74BA6AA8" w14:textId="77777777" w:rsidR="00AD215E" w:rsidRDefault="00AD215E" w:rsidP="00AD215E">
      <w:pPr>
        <w:widowControl w:val="0"/>
        <w:autoSpaceDE w:val="0"/>
        <w:autoSpaceDN w:val="0"/>
        <w:adjustRightInd w:val="0"/>
        <w:rPr>
          <w:rFonts w:ascii="Century Gothic" w:eastAsiaTheme="minorEastAsia" w:hAnsi="Century Gothic" w:cs="Merriweather-Regular"/>
          <w:color w:val="131313"/>
          <w:sz w:val="28"/>
          <w:szCs w:val="28"/>
        </w:rPr>
      </w:pPr>
    </w:p>
    <w:p w14:paraId="317B5052" w14:textId="77777777" w:rsidR="00BC16DE" w:rsidRDefault="00AD215E" w:rsidP="00AD215E">
      <w:pPr>
        <w:widowControl w:val="0"/>
        <w:autoSpaceDE w:val="0"/>
        <w:autoSpaceDN w:val="0"/>
        <w:adjustRightInd w:val="0"/>
        <w:rPr>
          <w:ins w:id="17" w:author="Microsoft Office User" w:date="2017-03-20T10:33: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w:t>
      </w:r>
      <w:r w:rsidR="003A2E5D">
        <w:rPr>
          <w:rFonts w:ascii="Century Gothic" w:eastAsiaTheme="minorEastAsia" w:hAnsi="Century Gothic" w:cs="Merriweather-Regular"/>
          <w:color w:val="131313"/>
          <w:sz w:val="28"/>
          <w:szCs w:val="28"/>
        </w:rPr>
        <w:t>I am convinced that material things can contribute a lot to making one’s life pleasant, but, basically if you do not have very good friends and relatives that matter to you, life will be really empty and sad and material things cease to be important.”</w:t>
      </w:r>
    </w:p>
    <w:p w14:paraId="32E7452B" w14:textId="62C52DDB" w:rsidR="00AD215E" w:rsidRDefault="003A2E5D" w:rsidP="00AD215E">
      <w:pPr>
        <w:widowControl w:val="0"/>
        <w:autoSpaceDE w:val="0"/>
        <w:autoSpaceDN w:val="0"/>
        <w:adjustRightInd w:val="0"/>
        <w:rPr>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 xml:space="preserve"> ~David Rockefeller</w:t>
      </w:r>
      <w:r w:rsidR="00AD215E">
        <w:rPr>
          <w:rFonts w:ascii="Century Gothic" w:eastAsiaTheme="minorEastAsia" w:hAnsi="Century Gothic" w:cs="Merriweather-Regular"/>
          <w:color w:val="131313"/>
          <w:sz w:val="28"/>
          <w:szCs w:val="28"/>
        </w:rPr>
        <w:t xml:space="preserve"> </w:t>
      </w:r>
    </w:p>
    <w:p w14:paraId="0CD3C2DD" w14:textId="77777777" w:rsidR="006B04AB" w:rsidRDefault="006B04AB" w:rsidP="006B04AB">
      <w:pPr>
        <w:widowControl w:val="0"/>
        <w:autoSpaceDE w:val="0"/>
        <w:autoSpaceDN w:val="0"/>
        <w:adjustRightInd w:val="0"/>
        <w:rPr>
          <w:rFonts w:ascii="Century Gothic" w:eastAsiaTheme="minorEastAsia" w:hAnsi="Century Gothic" w:cs="Merriweather-Regular"/>
          <w:color w:val="131313"/>
          <w:sz w:val="28"/>
          <w:szCs w:val="28"/>
        </w:rPr>
      </w:pPr>
    </w:p>
    <w:p w14:paraId="25F71697" w14:textId="77777777" w:rsidR="006B04AB" w:rsidRDefault="006B04AB">
      <w:pPr>
        <w:rPr>
          <w:rFonts w:ascii="Century Gothic" w:eastAsia="Comic Sans MS" w:hAnsi="Century Gothic" w:cs="Comic Sans MS"/>
          <w:color w:val="000000"/>
          <w:sz w:val="28"/>
          <w:szCs w:val="28"/>
          <w:bdr w:val="nil"/>
        </w:rPr>
      </w:pPr>
    </w:p>
    <w:p w14:paraId="70264635" w14:textId="77777777" w:rsidR="006B04AB" w:rsidRDefault="006B04AB">
      <w:pPr>
        <w:rPr>
          <w:rFonts w:ascii="Century Gothic" w:eastAsia="Comic Sans MS" w:hAnsi="Century Gothic" w:cs="Comic Sans MS"/>
          <w:color w:val="000000"/>
          <w:sz w:val="28"/>
          <w:szCs w:val="28"/>
          <w:bdr w:val="nil"/>
        </w:rPr>
      </w:pPr>
      <w:r>
        <w:rPr>
          <w:rFonts w:ascii="Century Gothic" w:eastAsia="Comic Sans MS" w:hAnsi="Century Gothic" w:cs="Comic Sans MS"/>
          <w:sz w:val="28"/>
          <w:szCs w:val="28"/>
        </w:rPr>
        <w:br w:type="page"/>
      </w:r>
    </w:p>
    <w:p w14:paraId="07605DE3" w14:textId="77777777" w:rsidR="006B04AB" w:rsidRDefault="006B04AB" w:rsidP="00FD4AF1">
      <w:pPr>
        <w:pStyle w:val="Default"/>
        <w:spacing w:line="360" w:lineRule="auto"/>
        <w:rPr>
          <w:rFonts w:ascii="Century Gothic" w:eastAsia="Comic Sans MS" w:hAnsi="Century Gothic" w:cs="Comic Sans MS"/>
          <w:sz w:val="28"/>
          <w:szCs w:val="28"/>
        </w:rPr>
      </w:pPr>
    </w:p>
    <w:p w14:paraId="3C82F0C6" w14:textId="77777777" w:rsidR="006B04AB" w:rsidRDefault="006B04AB" w:rsidP="00FD4AF1">
      <w:pPr>
        <w:pStyle w:val="Default"/>
        <w:spacing w:line="360" w:lineRule="auto"/>
        <w:rPr>
          <w:rFonts w:ascii="Century Gothic" w:eastAsia="Comic Sans MS" w:hAnsi="Century Gothic" w:cs="Comic Sans MS"/>
          <w:sz w:val="28"/>
          <w:szCs w:val="28"/>
        </w:rPr>
      </w:pPr>
    </w:p>
    <w:p w14:paraId="0A7EEB78" w14:textId="77777777" w:rsidR="001E300B" w:rsidRDefault="001E300B" w:rsidP="00FD4AF1">
      <w:pPr>
        <w:pStyle w:val="Default"/>
        <w:spacing w:line="360" w:lineRule="auto"/>
        <w:rPr>
          <w:rFonts w:ascii="Century Gothic" w:eastAsia="Comic Sans MS" w:hAnsi="Century Gothic" w:cs="Comic Sans MS"/>
          <w:sz w:val="28"/>
          <w:szCs w:val="28"/>
        </w:rPr>
      </w:pPr>
    </w:p>
    <w:p w14:paraId="48FE5E17" w14:textId="77777777" w:rsidR="001E300B" w:rsidRDefault="001E300B" w:rsidP="00FD4AF1">
      <w:pPr>
        <w:pStyle w:val="Default"/>
        <w:spacing w:line="360" w:lineRule="auto"/>
        <w:rPr>
          <w:rFonts w:ascii="Century Gothic" w:eastAsia="Comic Sans MS" w:hAnsi="Century Gothic" w:cs="Comic Sans MS"/>
          <w:sz w:val="28"/>
          <w:szCs w:val="28"/>
        </w:rPr>
      </w:pPr>
    </w:p>
    <w:p w14:paraId="466AAF7F" w14:textId="77777777" w:rsidR="00BC16DE" w:rsidRDefault="001E300B" w:rsidP="001E300B">
      <w:pPr>
        <w:rPr>
          <w:ins w:id="18" w:author="Microsoft Office User" w:date="2017-03-20T10:33:00Z"/>
          <w:rFonts w:ascii="Century Gothic" w:hAnsi="Century Gothic"/>
          <w:sz w:val="28"/>
          <w:szCs w:val="28"/>
        </w:rPr>
      </w:pPr>
      <w:r>
        <w:rPr>
          <w:rFonts w:ascii="Century Gothic" w:hAnsi="Century Gothic"/>
          <w:sz w:val="28"/>
          <w:szCs w:val="28"/>
        </w:rPr>
        <w:t>“How can I help?”</w:t>
      </w:r>
    </w:p>
    <w:p w14:paraId="56FBCA0C" w14:textId="05DB87B6" w:rsidR="001E300B" w:rsidRPr="00552D08" w:rsidRDefault="001E300B" w:rsidP="001E300B">
      <w:pPr>
        <w:rPr>
          <w:rFonts w:ascii="Century Gothic" w:hAnsi="Century Gothic"/>
          <w:sz w:val="28"/>
          <w:szCs w:val="28"/>
        </w:rPr>
      </w:pPr>
      <w:r>
        <w:rPr>
          <w:rFonts w:ascii="Century Gothic" w:hAnsi="Century Gothic"/>
          <w:sz w:val="28"/>
          <w:szCs w:val="28"/>
        </w:rPr>
        <w:t xml:space="preserve"> ~Peter </w:t>
      </w:r>
      <w:proofErr w:type="spellStart"/>
      <w:r>
        <w:rPr>
          <w:rFonts w:ascii="Century Gothic" w:hAnsi="Century Gothic"/>
          <w:sz w:val="28"/>
          <w:szCs w:val="28"/>
        </w:rPr>
        <w:t>Shankman</w:t>
      </w:r>
      <w:proofErr w:type="spellEnd"/>
    </w:p>
    <w:p w14:paraId="7DAD2D3D" w14:textId="148315D7" w:rsidR="001E300B" w:rsidRDefault="001E300B">
      <w:pPr>
        <w:rPr>
          <w:rFonts w:ascii="Century Gothic" w:eastAsia="Comic Sans MS" w:hAnsi="Century Gothic" w:cs="Comic Sans MS"/>
          <w:color w:val="000000"/>
          <w:sz w:val="28"/>
          <w:szCs w:val="28"/>
          <w:bdr w:val="nil"/>
        </w:rPr>
      </w:pPr>
      <w:r>
        <w:rPr>
          <w:rFonts w:ascii="Century Gothic" w:eastAsia="Comic Sans MS" w:hAnsi="Century Gothic" w:cs="Comic Sans MS"/>
          <w:sz w:val="28"/>
          <w:szCs w:val="28"/>
        </w:rPr>
        <w:br w:type="page"/>
      </w:r>
    </w:p>
    <w:p w14:paraId="03E986AA" w14:textId="77777777" w:rsidR="002F241B" w:rsidRDefault="002F241B" w:rsidP="00FD4AF1">
      <w:pPr>
        <w:pStyle w:val="Default"/>
        <w:spacing w:line="360" w:lineRule="auto"/>
        <w:rPr>
          <w:rFonts w:ascii="Century Gothic" w:eastAsia="Comic Sans MS" w:hAnsi="Century Gothic" w:cs="Comic Sans MS"/>
          <w:sz w:val="28"/>
          <w:szCs w:val="28"/>
        </w:rPr>
      </w:pPr>
    </w:p>
    <w:p w14:paraId="02817074" w14:textId="77777777" w:rsidR="00552D08" w:rsidRDefault="00552D08" w:rsidP="00552D08">
      <w:pPr>
        <w:rPr>
          <w:rFonts w:ascii="Century Gothic" w:hAnsi="Century Gothic"/>
          <w:sz w:val="28"/>
          <w:szCs w:val="28"/>
        </w:rPr>
      </w:pPr>
    </w:p>
    <w:p w14:paraId="2AE2A0F3" w14:textId="77777777" w:rsidR="00552D08" w:rsidRPr="00552D08" w:rsidRDefault="00552D08" w:rsidP="00552D08">
      <w:pPr>
        <w:rPr>
          <w:rFonts w:ascii="Century Gothic" w:hAnsi="Century Gothic"/>
          <w:sz w:val="28"/>
          <w:szCs w:val="28"/>
        </w:rPr>
      </w:pPr>
      <w:r w:rsidRPr="00552D08">
        <w:rPr>
          <w:rFonts w:ascii="Century Gothic" w:hAnsi="Century Gothic"/>
          <w:sz w:val="28"/>
          <w:szCs w:val="28"/>
        </w:rPr>
        <w:t>Inspiration is nothing without the action to back it up.</w:t>
      </w:r>
    </w:p>
    <w:p w14:paraId="3BF67374" w14:textId="77777777" w:rsidR="00552D08" w:rsidRDefault="00552D08" w:rsidP="00552D08">
      <w:pPr>
        <w:rPr>
          <w:rFonts w:ascii="Century Gothic" w:hAnsi="Century Gothic"/>
        </w:rPr>
      </w:pPr>
    </w:p>
    <w:p w14:paraId="78B7F4AA" w14:textId="77777777" w:rsidR="00552D08" w:rsidRDefault="00552D08" w:rsidP="00552D08">
      <w:pPr>
        <w:rPr>
          <w:rFonts w:ascii="Century Gothic" w:hAnsi="Century Gothic"/>
        </w:rPr>
      </w:pPr>
    </w:p>
    <w:p w14:paraId="4126538A" w14:textId="77777777" w:rsidR="0091519D" w:rsidRPr="00820971" w:rsidRDefault="0091519D" w:rsidP="00552D08">
      <w:pPr>
        <w:rPr>
          <w:rFonts w:ascii="Century Gothic" w:hAnsi="Century Gothic"/>
        </w:rPr>
      </w:pPr>
    </w:p>
    <w:p w14:paraId="1492F67B" w14:textId="77777777" w:rsidR="001E300B" w:rsidRPr="00820971" w:rsidRDefault="001E300B" w:rsidP="001E300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53905F0" w14:textId="1D743EEB" w:rsidR="00552D08" w:rsidRDefault="00552D08" w:rsidP="00552D08">
      <w:pPr>
        <w:rPr>
          <w:rFonts w:ascii="Century Gothic" w:eastAsia="Comic Sans MS" w:hAnsi="Century Gothic" w:cs="Comic Sans MS"/>
          <w:color w:val="000000"/>
          <w:bdr w:val="nil"/>
        </w:rPr>
      </w:pPr>
    </w:p>
    <w:p w14:paraId="4690CBDF" w14:textId="77777777" w:rsidR="00552D08" w:rsidRDefault="00552D08" w:rsidP="00552D08">
      <w:pPr>
        <w:rPr>
          <w:rFonts w:ascii="Century Gothic" w:eastAsia="Comic Sans MS" w:hAnsi="Century Gothic" w:cs="Comic Sans MS"/>
          <w:color w:val="000000"/>
          <w:bdr w:val="nil"/>
        </w:rPr>
      </w:pPr>
    </w:p>
    <w:p w14:paraId="370D6BA5" w14:textId="77777777" w:rsidR="00552D08" w:rsidRDefault="00552D08">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4AC8811F" w14:textId="77777777" w:rsidR="00552D08" w:rsidRDefault="00552D08" w:rsidP="00552D08">
      <w:pPr>
        <w:rPr>
          <w:rFonts w:ascii="Century Gothic" w:eastAsiaTheme="minorEastAsia" w:hAnsi="Century Gothic" w:cs="Helvetica Neue"/>
          <w:color w:val="1A1A1A"/>
          <w:sz w:val="28"/>
          <w:szCs w:val="28"/>
        </w:rPr>
      </w:pPr>
    </w:p>
    <w:p w14:paraId="489E9199" w14:textId="63EF8675" w:rsidR="00BC16DE" w:rsidRDefault="00552D08" w:rsidP="00552D08">
      <w:pPr>
        <w:rPr>
          <w:ins w:id="19" w:author="Microsoft Office User" w:date="2017-03-20T10:34:00Z"/>
          <w:rFonts w:ascii="Century Gothic" w:eastAsiaTheme="minorEastAsia" w:hAnsi="Century Gothic" w:cs="Helvetica Neue"/>
          <w:color w:val="1A1A1A"/>
          <w:sz w:val="28"/>
          <w:szCs w:val="28"/>
        </w:rPr>
      </w:pPr>
      <w:r w:rsidRPr="00820971">
        <w:rPr>
          <w:rFonts w:ascii="Century Gothic" w:eastAsiaTheme="minorEastAsia" w:hAnsi="Century Gothic" w:cs="Helvetica Neue"/>
          <w:color w:val="1A1A1A"/>
          <w:sz w:val="28"/>
          <w:szCs w:val="28"/>
        </w:rPr>
        <w:t xml:space="preserve">“The thing about life balance is that it can be </w:t>
      </w:r>
      <w:r w:rsidR="00F768D3">
        <w:rPr>
          <w:rFonts w:ascii="Century Gothic" w:eastAsiaTheme="minorEastAsia" w:hAnsi="Century Gothic" w:cs="Helvetica Neue"/>
          <w:color w:val="1A1A1A"/>
          <w:sz w:val="28"/>
          <w:szCs w:val="28"/>
        </w:rPr>
        <w:t>an extremely elusive endeavor.</w:t>
      </w:r>
      <w:r w:rsidR="00D90001">
        <w:rPr>
          <w:rFonts w:ascii="Century Gothic" w:eastAsiaTheme="minorEastAsia" w:hAnsi="Century Gothic" w:cs="Helvetica Neue"/>
          <w:color w:val="1A1A1A"/>
          <w:sz w:val="28"/>
          <w:szCs w:val="28"/>
        </w:rPr>
        <w:t xml:space="preserve"> T</w:t>
      </w:r>
      <w:r w:rsidRPr="00820971">
        <w:rPr>
          <w:rFonts w:ascii="Century Gothic" w:eastAsiaTheme="minorEastAsia" w:hAnsi="Century Gothic" w:cs="Helvetica Neue"/>
          <w:color w:val="1A1A1A"/>
          <w:sz w:val="28"/>
          <w:szCs w:val="28"/>
        </w:rPr>
        <w:t xml:space="preserve">o think we can always be in symbiotic motion with life at all times is unrealistic. How to create balance ongoing </w:t>
      </w:r>
      <w:proofErr w:type="gramStart"/>
      <w:r w:rsidRPr="00820971">
        <w:rPr>
          <w:rFonts w:ascii="Century Gothic" w:eastAsiaTheme="minorEastAsia" w:hAnsi="Century Gothic" w:cs="Helvetica Neue"/>
          <w:color w:val="1A1A1A"/>
          <w:sz w:val="28"/>
          <w:szCs w:val="28"/>
        </w:rPr>
        <w:t>is knowing</w:t>
      </w:r>
      <w:proofErr w:type="gramEnd"/>
      <w:r w:rsidRPr="00820971">
        <w:rPr>
          <w:rFonts w:ascii="Century Gothic" w:eastAsiaTheme="minorEastAsia" w:hAnsi="Century Gothic" w:cs="Helvetica Neue"/>
          <w:color w:val="1A1A1A"/>
          <w:sz w:val="28"/>
          <w:szCs w:val="28"/>
        </w:rPr>
        <w:t xml:space="preserve"> what balances you, so that when you find yourself out of balance you have a straight line back to your amazing life with a great sense of pe</w:t>
      </w:r>
      <w:r w:rsidR="00F80CAD">
        <w:rPr>
          <w:rFonts w:ascii="Century Gothic" w:eastAsiaTheme="minorEastAsia" w:hAnsi="Century Gothic" w:cs="Helvetica Neue"/>
          <w:color w:val="1A1A1A"/>
          <w:sz w:val="28"/>
          <w:szCs w:val="28"/>
        </w:rPr>
        <w:t xml:space="preserve">ace. </w:t>
      </w:r>
      <w:r w:rsidRPr="00820971">
        <w:rPr>
          <w:rFonts w:ascii="Century Gothic" w:eastAsiaTheme="minorEastAsia" w:hAnsi="Century Gothic" w:cs="Helvetica Neue"/>
          <w:color w:val="1A1A1A"/>
          <w:sz w:val="28"/>
          <w:szCs w:val="28"/>
        </w:rPr>
        <w:t>This is freedom</w:t>
      </w:r>
      <w:ins w:id="20" w:author="Microsoft Office User" w:date="2017-03-20T10:34:00Z">
        <w:r w:rsidR="00BC16DE" w:rsidRPr="00820971">
          <w:rPr>
            <w:rFonts w:ascii="Century Gothic" w:eastAsiaTheme="minorEastAsia" w:hAnsi="Century Gothic" w:cs="Helvetica Neue"/>
            <w:color w:val="1A1A1A"/>
            <w:sz w:val="28"/>
            <w:szCs w:val="28"/>
          </w:rPr>
          <w:t>.”</w:t>
        </w:r>
      </w:ins>
    </w:p>
    <w:p w14:paraId="547755D9" w14:textId="06447EEA" w:rsidR="00552D08" w:rsidRDefault="00552D08" w:rsidP="00552D08">
      <w:pPr>
        <w:rPr>
          <w:rFonts w:ascii="Century Gothic" w:eastAsia="Comic Sans MS" w:hAnsi="Century Gothic" w:cs="Comic Sans MS"/>
          <w:color w:val="000000"/>
          <w:bdr w:val="nil"/>
        </w:rPr>
      </w:pPr>
      <w:r w:rsidRPr="00820971">
        <w:rPr>
          <w:rFonts w:ascii="Century Gothic" w:eastAsiaTheme="minorEastAsia" w:hAnsi="Century Gothic" w:cs="Helvetica Neue"/>
          <w:color w:val="1A1A1A"/>
          <w:sz w:val="28"/>
          <w:szCs w:val="28"/>
        </w:rPr>
        <w:t xml:space="preserve">~Sherri </w:t>
      </w:r>
      <w:proofErr w:type="spellStart"/>
      <w:r w:rsidRPr="00820971">
        <w:rPr>
          <w:rFonts w:ascii="Century Gothic" w:eastAsiaTheme="minorEastAsia" w:hAnsi="Century Gothic" w:cs="Helvetica Neue"/>
          <w:color w:val="1A1A1A"/>
          <w:sz w:val="28"/>
          <w:szCs w:val="28"/>
        </w:rPr>
        <w:t>Gershon</w:t>
      </w:r>
      <w:proofErr w:type="spellEnd"/>
    </w:p>
    <w:p w14:paraId="01253A0E" w14:textId="77777777" w:rsidR="00552D08" w:rsidRDefault="00552D08" w:rsidP="00552D08">
      <w:pPr>
        <w:rPr>
          <w:rFonts w:ascii="Century Gothic" w:eastAsia="Comic Sans MS" w:hAnsi="Century Gothic" w:cs="Comic Sans MS"/>
          <w:color w:val="000000"/>
          <w:bdr w:val="nil"/>
        </w:rPr>
      </w:pPr>
    </w:p>
    <w:p w14:paraId="0875A1A2" w14:textId="77777777" w:rsidR="00552D08" w:rsidRDefault="00552D08">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4D712488" w14:textId="77777777" w:rsidR="00552D08" w:rsidRDefault="00552D08" w:rsidP="00552D08">
      <w:pPr>
        <w:rPr>
          <w:rFonts w:ascii="Century Gothic" w:eastAsia="Comic Sans MS" w:hAnsi="Century Gothic" w:cs="Comic Sans MS"/>
          <w:color w:val="000000"/>
          <w:bdr w:val="nil"/>
        </w:rPr>
      </w:pPr>
    </w:p>
    <w:p w14:paraId="5C831FF7" w14:textId="77062804" w:rsidR="00BC16DE" w:rsidRDefault="00A51A75" w:rsidP="00F80CAD">
      <w:pPr>
        <w:pStyle w:val="Default"/>
        <w:rPr>
          <w:ins w:id="21" w:author="Microsoft Office User" w:date="2017-03-20T10:34:00Z"/>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“Instead of yelling your opinion, or telling people to shut up, or engaging in this click-bait internet culture, have a dialogue with someone and ask people questions and listen to what they have to say</w:t>
      </w:r>
      <w:ins w:id="22" w:author="Microsoft Office User" w:date="2017-03-20T10:34:00Z">
        <w:r w:rsidR="00BC16DE">
          <w:rPr>
            <w:rFonts w:ascii="Century Gothic" w:eastAsiaTheme="minorEastAsia" w:hAnsi="Century Gothic" w:cs="Helvetica Neue Light"/>
            <w:color w:val="1F2326"/>
            <w:sz w:val="28"/>
            <w:szCs w:val="28"/>
          </w:rPr>
          <w:t>.”</w:t>
        </w:r>
      </w:ins>
    </w:p>
    <w:p w14:paraId="27AA6D9D" w14:textId="2D6E3BFF" w:rsidR="00F80CAD" w:rsidRDefault="006A1FC9" w:rsidP="00F80CAD">
      <w:pPr>
        <w:pStyle w:val="Default"/>
        <w:rPr>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~Aziz Ansari</w:t>
      </w:r>
    </w:p>
    <w:p w14:paraId="1AE1CD29" w14:textId="77777777" w:rsidR="00A51A75" w:rsidRPr="00F80CAD" w:rsidRDefault="00A51A75" w:rsidP="00F80CAD">
      <w:pPr>
        <w:pStyle w:val="Default"/>
        <w:rPr>
          <w:rFonts w:ascii="Century Gothic" w:eastAsia="Comic Sans MS" w:hAnsi="Century Gothic" w:cs="Comic Sans MS"/>
          <w:color w:val="auto"/>
          <w:sz w:val="28"/>
          <w:szCs w:val="28"/>
        </w:rPr>
      </w:pPr>
    </w:p>
    <w:p w14:paraId="00348A24" w14:textId="77777777" w:rsidR="00F80CAD" w:rsidRPr="00820971" w:rsidRDefault="00F80CAD" w:rsidP="00F80CAD">
      <w:pPr>
        <w:pStyle w:val="Default"/>
        <w:rPr>
          <w:rFonts w:ascii="Century Gothic" w:eastAsia="Comic Sans MS" w:hAnsi="Century Gothic" w:cs="Comic Sans MS"/>
          <w:color w:val="auto"/>
          <w:sz w:val="24"/>
          <w:szCs w:val="24"/>
        </w:rPr>
      </w:pPr>
    </w:p>
    <w:p w14:paraId="768B07AA" w14:textId="77777777" w:rsidR="00F80CAD" w:rsidRPr="00820971"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31B2C74" w14:textId="77777777" w:rsidR="00F80CAD" w:rsidRDefault="00F80CAD" w:rsidP="00F80CAD">
      <w:pPr>
        <w:rPr>
          <w:rFonts w:ascii="Century Gothic" w:eastAsia="Comic Sans MS" w:hAnsi="Century Gothic" w:cs="Comic Sans MS"/>
          <w:color w:val="000000"/>
          <w:sz w:val="28"/>
          <w:szCs w:val="28"/>
          <w:bdr w:val="nil"/>
        </w:rPr>
      </w:pPr>
      <w:r w:rsidRPr="00552D08">
        <w:rPr>
          <w:rFonts w:ascii="Century Gothic" w:eastAsia="Comic Sans MS" w:hAnsi="Century Gothic" w:cs="Comic Sans MS"/>
          <w:color w:val="000000"/>
          <w:sz w:val="28"/>
          <w:szCs w:val="28"/>
          <w:bdr w:val="nil"/>
        </w:rPr>
        <w:t xml:space="preserve"> </w:t>
      </w:r>
    </w:p>
    <w:p w14:paraId="4E977C5D" w14:textId="77777777" w:rsidR="00F80CAD" w:rsidRDefault="00F80CAD">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32C87D45" w14:textId="77777777" w:rsidR="00F80CAD" w:rsidRDefault="00F80CAD" w:rsidP="00F80CAD">
      <w:pPr>
        <w:pStyle w:val="Default"/>
        <w:rPr>
          <w:rFonts w:ascii="Century Gothic" w:hAnsi="Century Gothic"/>
          <w:sz w:val="28"/>
          <w:szCs w:val="28"/>
        </w:rPr>
      </w:pPr>
    </w:p>
    <w:p w14:paraId="507A9F26" w14:textId="77777777" w:rsidR="00F80CAD" w:rsidRDefault="00F80CAD" w:rsidP="00F80CAD">
      <w:pPr>
        <w:pStyle w:val="Default"/>
        <w:rPr>
          <w:rFonts w:ascii="Century Gothic" w:hAnsi="Century Gothic"/>
          <w:sz w:val="28"/>
          <w:szCs w:val="28"/>
        </w:rPr>
      </w:pPr>
    </w:p>
    <w:p w14:paraId="79007A61" w14:textId="77777777" w:rsidR="00BC16DE" w:rsidRDefault="00F80CAD" w:rsidP="00F80CAD">
      <w:pPr>
        <w:pStyle w:val="Default"/>
        <w:rPr>
          <w:ins w:id="23" w:author="Microsoft Office User" w:date="2017-03-20T10:34:00Z"/>
          <w:rFonts w:ascii="Century Gothic" w:hAnsi="Century Gothic"/>
          <w:sz w:val="28"/>
          <w:szCs w:val="28"/>
        </w:rPr>
      </w:pPr>
      <w:r w:rsidRPr="00F80CAD">
        <w:rPr>
          <w:rFonts w:ascii="Century Gothic" w:hAnsi="Century Gothic"/>
          <w:sz w:val="28"/>
          <w:szCs w:val="28"/>
        </w:rPr>
        <w:t xml:space="preserve">“Just let go. Let go of how you thought your life should be and embrace the life that is trying to work its </w:t>
      </w:r>
      <w:r w:rsidR="00A515A7">
        <w:rPr>
          <w:rFonts w:ascii="Century Gothic" w:hAnsi="Century Gothic"/>
          <w:sz w:val="28"/>
          <w:szCs w:val="28"/>
        </w:rPr>
        <w:t xml:space="preserve">way into your consciousness.” </w:t>
      </w:r>
    </w:p>
    <w:p w14:paraId="09262DED" w14:textId="2263C5CA" w:rsidR="00F80CAD" w:rsidRPr="00F80CAD" w:rsidRDefault="00A515A7" w:rsidP="00F80CAD">
      <w:pPr>
        <w:pStyle w:val="Default"/>
        <w:rPr>
          <w:rFonts w:ascii="Century Gothic" w:hAnsi="Century Gothic"/>
          <w:sz w:val="28"/>
          <w:szCs w:val="28"/>
        </w:rPr>
      </w:pPr>
      <w:r>
        <w:rPr>
          <w:rFonts w:ascii="Century Gothic" w:hAnsi="Century Gothic"/>
          <w:sz w:val="28"/>
          <w:szCs w:val="28"/>
        </w:rPr>
        <w:t>~</w:t>
      </w:r>
      <w:r w:rsidR="00F80CAD" w:rsidRPr="00F80CAD">
        <w:rPr>
          <w:rFonts w:ascii="Century Gothic" w:hAnsi="Century Gothic"/>
          <w:sz w:val="28"/>
          <w:szCs w:val="28"/>
        </w:rPr>
        <w:t xml:space="preserve">Caroline </w:t>
      </w:r>
      <w:proofErr w:type="spellStart"/>
      <w:r w:rsidR="00F80CAD" w:rsidRPr="00F80CAD">
        <w:rPr>
          <w:rFonts w:ascii="Century Gothic" w:hAnsi="Century Gothic"/>
          <w:sz w:val="28"/>
          <w:szCs w:val="28"/>
        </w:rPr>
        <w:t>Myss</w:t>
      </w:r>
      <w:proofErr w:type="spellEnd"/>
    </w:p>
    <w:p w14:paraId="18BC844A" w14:textId="77777777" w:rsidR="00F80CAD" w:rsidRPr="00820971" w:rsidRDefault="00F80CAD" w:rsidP="00F80CAD">
      <w:pPr>
        <w:pStyle w:val="Default"/>
        <w:rPr>
          <w:rFonts w:ascii="Century Gothic" w:hAnsi="Century Gothic"/>
          <w:sz w:val="24"/>
          <w:szCs w:val="24"/>
        </w:rPr>
      </w:pPr>
    </w:p>
    <w:p w14:paraId="132BBE49" w14:textId="77777777" w:rsidR="00F80CAD" w:rsidRPr="00820971" w:rsidRDefault="00F80CAD" w:rsidP="00F80CAD">
      <w:pPr>
        <w:pStyle w:val="Default"/>
        <w:rPr>
          <w:rFonts w:ascii="Century Gothic" w:hAnsi="Century Gothic"/>
          <w:sz w:val="24"/>
          <w:szCs w:val="24"/>
        </w:rPr>
      </w:pPr>
    </w:p>
    <w:p w14:paraId="102FC13A" w14:textId="77777777" w:rsidR="00F80CAD" w:rsidRPr="00820971" w:rsidRDefault="00F80CAD" w:rsidP="00F80CAD">
      <w:pPr>
        <w:pStyle w:val="Default"/>
        <w:rPr>
          <w:rFonts w:ascii="Century Gothic" w:hAnsi="Century Gothic"/>
          <w:sz w:val="24"/>
          <w:szCs w:val="24"/>
        </w:rPr>
      </w:pPr>
    </w:p>
    <w:p w14:paraId="13148538" w14:textId="77777777" w:rsidR="00F80CAD" w:rsidRPr="00820971"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61B8CD1" w14:textId="77777777" w:rsidR="00A515A7" w:rsidRDefault="00A515A7">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5FB8724C" w14:textId="77777777" w:rsidR="00A515A7" w:rsidRDefault="00A515A7">
      <w:pPr>
        <w:rPr>
          <w:rFonts w:ascii="Century Gothic" w:eastAsia="Comic Sans MS" w:hAnsi="Century Gothic" w:cs="Comic Sans MS"/>
          <w:color w:val="000000"/>
          <w:sz w:val="28"/>
          <w:szCs w:val="28"/>
          <w:bdr w:val="nil"/>
        </w:rPr>
      </w:pPr>
    </w:p>
    <w:p w14:paraId="4205B0F7" w14:textId="77777777" w:rsidR="00A515A7" w:rsidRDefault="00A515A7">
      <w:pPr>
        <w:rPr>
          <w:rFonts w:ascii="Century Gothic" w:eastAsia="Comic Sans MS" w:hAnsi="Century Gothic" w:cs="Comic Sans MS"/>
          <w:color w:val="000000"/>
          <w:sz w:val="28"/>
          <w:szCs w:val="28"/>
          <w:bdr w:val="nil"/>
        </w:rPr>
      </w:pPr>
    </w:p>
    <w:p w14:paraId="6F62C806" w14:textId="77777777" w:rsidR="00A515A7" w:rsidRDefault="00A515A7">
      <w:pPr>
        <w:rPr>
          <w:rFonts w:ascii="Century Gothic" w:eastAsia="Comic Sans MS" w:hAnsi="Century Gothic" w:cs="Comic Sans MS"/>
          <w:color w:val="000000"/>
          <w:sz w:val="28"/>
          <w:szCs w:val="28"/>
          <w:bdr w:val="nil"/>
        </w:rPr>
      </w:pPr>
    </w:p>
    <w:p w14:paraId="68A7953F" w14:textId="77777777" w:rsidR="00BC16DE" w:rsidRDefault="00A515A7">
      <w:pPr>
        <w:rPr>
          <w:ins w:id="24" w:author="Microsoft Office User" w:date="2017-03-20T10:34:00Z"/>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t xml:space="preserve">“Basically my wife was immature. I’d be at home in the bath and she’d come in and sink my boats.” </w:t>
      </w:r>
    </w:p>
    <w:p w14:paraId="701D5E7C" w14:textId="00157AF1" w:rsidR="00A515A7" w:rsidRDefault="00A515A7">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t>~Woody Allen</w:t>
      </w:r>
    </w:p>
    <w:p w14:paraId="78D84965" w14:textId="77777777" w:rsidR="00A515A7" w:rsidRDefault="00A515A7">
      <w:pPr>
        <w:rPr>
          <w:rFonts w:ascii="Century Gothic" w:eastAsia="Comic Sans MS" w:hAnsi="Century Gothic" w:cs="Comic Sans MS"/>
          <w:color w:val="000000"/>
          <w:sz w:val="28"/>
          <w:szCs w:val="28"/>
          <w:bdr w:val="nil"/>
        </w:rPr>
      </w:pPr>
    </w:p>
    <w:p w14:paraId="06FC2073" w14:textId="77777777" w:rsidR="00A515A7" w:rsidRDefault="00A515A7">
      <w:pPr>
        <w:rPr>
          <w:rFonts w:ascii="Century Gothic" w:eastAsia="Comic Sans MS" w:hAnsi="Century Gothic" w:cs="Comic Sans MS"/>
          <w:color w:val="000000"/>
          <w:sz w:val="28"/>
          <w:szCs w:val="28"/>
          <w:bdr w:val="nil"/>
        </w:rPr>
      </w:pPr>
    </w:p>
    <w:p w14:paraId="62D8D44A" w14:textId="77777777" w:rsidR="00A515A7" w:rsidRPr="00820971" w:rsidRDefault="00A515A7" w:rsidP="00A515A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3550548" w14:textId="77777777" w:rsidR="00A515A7" w:rsidRDefault="00A515A7" w:rsidP="00A515A7">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145B5A20" w14:textId="77777777" w:rsidR="00A515A7" w:rsidRDefault="00A515A7">
      <w:pPr>
        <w:rPr>
          <w:rFonts w:ascii="Century Gothic" w:eastAsia="Comic Sans MS" w:hAnsi="Century Gothic" w:cs="Comic Sans MS"/>
          <w:color w:val="000000"/>
          <w:sz w:val="28"/>
          <w:szCs w:val="28"/>
          <w:bdr w:val="nil"/>
        </w:rPr>
      </w:pPr>
    </w:p>
    <w:p w14:paraId="0F9D47CF" w14:textId="77777777" w:rsidR="00A515A7" w:rsidRDefault="00A515A7">
      <w:pPr>
        <w:rPr>
          <w:rFonts w:ascii="Century Gothic" w:eastAsia="Comic Sans MS" w:hAnsi="Century Gothic" w:cs="Comic Sans MS"/>
          <w:color w:val="000000"/>
          <w:sz w:val="28"/>
          <w:szCs w:val="28"/>
          <w:bdr w:val="nil"/>
        </w:rPr>
      </w:pPr>
    </w:p>
    <w:p w14:paraId="531A15FD" w14:textId="77777777" w:rsidR="00BC16DE" w:rsidRDefault="00A515A7">
      <w:pPr>
        <w:rPr>
          <w:ins w:id="25" w:author="Microsoft Office User" w:date="2017-03-20T10:34:00Z"/>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t xml:space="preserve">“All these jokes have been pre-approved as funny by me.” </w:t>
      </w:r>
    </w:p>
    <w:p w14:paraId="72EC87BC" w14:textId="2ACA6BB8" w:rsidR="00A515A7" w:rsidRDefault="00A515A7">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t xml:space="preserve">~Mitch </w:t>
      </w:r>
      <w:proofErr w:type="spellStart"/>
      <w:r>
        <w:rPr>
          <w:rFonts w:ascii="Century Gothic" w:eastAsia="Comic Sans MS" w:hAnsi="Century Gothic" w:cs="Comic Sans MS"/>
          <w:color w:val="000000"/>
          <w:sz w:val="28"/>
          <w:szCs w:val="28"/>
          <w:bdr w:val="nil"/>
        </w:rPr>
        <w:t>Hedberg</w:t>
      </w:r>
      <w:proofErr w:type="spellEnd"/>
    </w:p>
    <w:p w14:paraId="263826B4" w14:textId="77777777" w:rsidR="00A515A7" w:rsidRDefault="00A515A7">
      <w:pPr>
        <w:rPr>
          <w:rFonts w:ascii="Century Gothic" w:eastAsia="Comic Sans MS" w:hAnsi="Century Gothic" w:cs="Comic Sans MS"/>
          <w:color w:val="000000"/>
          <w:sz w:val="28"/>
          <w:szCs w:val="28"/>
          <w:bdr w:val="nil"/>
        </w:rPr>
      </w:pPr>
    </w:p>
    <w:p w14:paraId="1709C3BC" w14:textId="77777777" w:rsidR="00A515A7" w:rsidRDefault="00A515A7">
      <w:pPr>
        <w:rPr>
          <w:rFonts w:ascii="Century Gothic" w:eastAsia="Comic Sans MS" w:hAnsi="Century Gothic" w:cs="Comic Sans MS"/>
          <w:color w:val="000000"/>
          <w:sz w:val="28"/>
          <w:szCs w:val="28"/>
          <w:bdr w:val="nil"/>
        </w:rPr>
      </w:pPr>
    </w:p>
    <w:p w14:paraId="5331850E" w14:textId="77777777" w:rsidR="00A515A7" w:rsidRPr="00820971" w:rsidRDefault="00A515A7" w:rsidP="00A515A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DCA56BC" w14:textId="77777777" w:rsidR="00A515A7" w:rsidRDefault="00A515A7" w:rsidP="00A515A7">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1FD87CEF" w14:textId="77777777" w:rsidR="00A515A7" w:rsidRDefault="00A515A7" w:rsidP="00F80CAD">
      <w:pPr>
        <w:rPr>
          <w:rFonts w:ascii="Century Gothic" w:eastAsia="Comic Sans MS" w:hAnsi="Century Gothic" w:cs="Comic Sans MS"/>
          <w:color w:val="000000"/>
          <w:sz w:val="28"/>
          <w:szCs w:val="28"/>
          <w:bdr w:val="nil"/>
        </w:rPr>
      </w:pPr>
    </w:p>
    <w:p w14:paraId="4F3DA129" w14:textId="77777777" w:rsidR="00A515A7" w:rsidRDefault="00A515A7" w:rsidP="00F80CAD">
      <w:pPr>
        <w:rPr>
          <w:rFonts w:ascii="Century Gothic" w:eastAsia="Comic Sans MS" w:hAnsi="Century Gothic" w:cs="Comic Sans MS"/>
          <w:color w:val="000000"/>
          <w:sz w:val="28"/>
          <w:szCs w:val="28"/>
          <w:bdr w:val="nil"/>
        </w:rPr>
      </w:pPr>
    </w:p>
    <w:p w14:paraId="32934D08" w14:textId="77777777" w:rsidR="00BC16DE" w:rsidRDefault="001A38AB" w:rsidP="00F80CAD">
      <w:pPr>
        <w:rPr>
          <w:ins w:id="26" w:author="Microsoft Office User" w:date="2017-03-20T10:34:00Z"/>
          <w:rFonts w:ascii="Century Gothic" w:eastAsia="Comic Sans MS" w:hAnsi="Century Gothic" w:cs="Comic Sans MS"/>
          <w:color w:val="000000"/>
          <w:sz w:val="28"/>
          <w:szCs w:val="28"/>
          <w:bdr w:val="nil"/>
        </w:rPr>
      </w:pPr>
      <w:r w:rsidRPr="00552D08">
        <w:rPr>
          <w:rFonts w:ascii="Century Gothic" w:eastAsia="Comic Sans MS" w:hAnsi="Century Gothic" w:cs="Comic Sans MS"/>
          <w:color w:val="000000"/>
          <w:sz w:val="28"/>
          <w:szCs w:val="28"/>
          <w:bdr w:val="nil"/>
        </w:rPr>
        <w:t>“When you marry your gifts to your passion, you are unstoppable.”</w:t>
      </w:r>
    </w:p>
    <w:p w14:paraId="5CD9CF57" w14:textId="57FF07EB" w:rsidR="001A38AB" w:rsidRPr="00552D08" w:rsidRDefault="001A38AB" w:rsidP="00F80CAD">
      <w:pPr>
        <w:rPr>
          <w:rFonts w:ascii="Century Gothic" w:eastAsia="Comic Sans MS" w:hAnsi="Century Gothic" w:cs="Comic Sans MS"/>
          <w:color w:val="000000"/>
          <w:sz w:val="28"/>
          <w:szCs w:val="28"/>
          <w:bdr w:val="nil"/>
        </w:rPr>
      </w:pPr>
      <w:r w:rsidRPr="00552D08">
        <w:rPr>
          <w:rFonts w:ascii="Century Gothic" w:eastAsia="Comic Sans MS" w:hAnsi="Century Gothic" w:cs="Comic Sans MS"/>
          <w:color w:val="000000"/>
          <w:sz w:val="28"/>
          <w:szCs w:val="28"/>
          <w:bdr w:val="nil"/>
        </w:rPr>
        <w:t xml:space="preserve"> ~Kim Girard</w:t>
      </w:r>
    </w:p>
    <w:p w14:paraId="722A7848" w14:textId="77777777" w:rsidR="001A38AB" w:rsidRDefault="001A38AB">
      <w:pPr>
        <w:rPr>
          <w:rFonts w:ascii="Century Gothic" w:eastAsia="Comic Sans MS" w:hAnsi="Century Gothic" w:cs="Comic Sans MS"/>
          <w:color w:val="000000"/>
          <w:bdr w:val="nil"/>
        </w:rPr>
      </w:pPr>
    </w:p>
    <w:p w14:paraId="5327DF0A" w14:textId="77777777" w:rsidR="00552D08" w:rsidRDefault="00552D08">
      <w:pPr>
        <w:rPr>
          <w:rFonts w:ascii="Century Gothic" w:eastAsia="Comic Sans MS" w:hAnsi="Century Gothic" w:cs="Comic Sans MS"/>
          <w:color w:val="000000"/>
          <w:bdr w:val="nil"/>
        </w:rPr>
      </w:pPr>
    </w:p>
    <w:p w14:paraId="75E028B2" w14:textId="77777777" w:rsidR="00552D08" w:rsidRDefault="00552D08">
      <w:pPr>
        <w:rPr>
          <w:rFonts w:ascii="Century Gothic" w:eastAsia="Comic Sans MS" w:hAnsi="Century Gothic" w:cs="Comic Sans MS"/>
          <w:color w:val="000000"/>
          <w:bdr w:val="nil"/>
        </w:rPr>
      </w:pPr>
    </w:p>
    <w:p w14:paraId="365C1DC9" w14:textId="71FF52F0" w:rsidR="00552D08" w:rsidRPr="00552D08"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8DCF1FE" w14:textId="77777777" w:rsidR="00552D08" w:rsidRDefault="00552D08">
      <w:pPr>
        <w:rPr>
          <w:rFonts w:ascii="Century Gothic" w:eastAsia="Comic Sans MS" w:hAnsi="Century Gothic" w:cs="Comic Sans MS"/>
          <w:color w:val="000000"/>
          <w:bdr w:val="nil"/>
        </w:rPr>
      </w:pPr>
    </w:p>
    <w:p w14:paraId="2D8D06E4" w14:textId="77777777" w:rsidR="00552D08" w:rsidRPr="00820971" w:rsidRDefault="00552D08">
      <w:pPr>
        <w:rPr>
          <w:rFonts w:ascii="Century Gothic" w:eastAsia="Comic Sans MS" w:hAnsi="Century Gothic" w:cs="Comic Sans MS"/>
          <w:color w:val="000000"/>
          <w:bdr w:val="nil"/>
        </w:rPr>
      </w:pPr>
    </w:p>
    <w:p w14:paraId="3EEDC455" w14:textId="77777777" w:rsidR="00811F92" w:rsidRPr="00820971" w:rsidRDefault="00811F92">
      <w:pPr>
        <w:rPr>
          <w:rFonts w:ascii="Century Gothic" w:eastAsia="Comic Sans MS" w:hAnsi="Century Gothic" w:cs="Comic Sans MS"/>
          <w:color w:val="000000"/>
          <w:bdr w:val="nil"/>
        </w:rPr>
      </w:pPr>
    </w:p>
    <w:p w14:paraId="6B3D2676" w14:textId="77777777" w:rsidR="00811F92" w:rsidRPr="00820971" w:rsidRDefault="00811F92">
      <w:pPr>
        <w:rPr>
          <w:rFonts w:ascii="Century Gothic" w:eastAsia="Comic Sans MS" w:hAnsi="Century Gothic" w:cs="Comic Sans MS"/>
          <w:color w:val="000000"/>
          <w:bdr w:val="nil"/>
        </w:rPr>
      </w:pPr>
    </w:p>
    <w:p w14:paraId="6848BC62" w14:textId="3CB4480E" w:rsidR="00C1251E" w:rsidRPr="00820971" w:rsidRDefault="00C1251E">
      <w:pPr>
        <w:rPr>
          <w:rFonts w:ascii="Century Gothic" w:eastAsia="Comic Sans MS" w:hAnsi="Century Gothic" w:cs="Comic Sans MS"/>
          <w:color w:val="000000"/>
          <w:bdr w:val="nil"/>
        </w:rPr>
      </w:pPr>
      <w:r w:rsidRPr="00820971">
        <w:rPr>
          <w:rFonts w:ascii="Century Gothic" w:eastAsia="Comic Sans MS" w:hAnsi="Century Gothic" w:cs="Comic Sans MS"/>
          <w:color w:val="000000"/>
          <w:bdr w:val="nil"/>
        </w:rPr>
        <w:br w:type="page"/>
      </w:r>
    </w:p>
    <w:p w14:paraId="5EEE517B" w14:textId="77777777" w:rsidR="005D01F7" w:rsidRPr="00820971" w:rsidRDefault="005D01F7" w:rsidP="00FD4AF1">
      <w:pPr>
        <w:rPr>
          <w:rFonts w:ascii="Century Gothic" w:hAnsi="Century Gothic"/>
        </w:rPr>
      </w:pPr>
    </w:p>
    <w:p w14:paraId="3BA45820" w14:textId="77777777" w:rsidR="00552D08" w:rsidRPr="00552D08" w:rsidRDefault="00552D08" w:rsidP="00E26C89">
      <w:pPr>
        <w:rPr>
          <w:rFonts w:ascii="Century Gothic" w:hAnsi="Century Gothic"/>
          <w:sz w:val="28"/>
          <w:szCs w:val="28"/>
        </w:rPr>
      </w:pPr>
    </w:p>
    <w:p w14:paraId="466F2450" w14:textId="77777777" w:rsidR="00F80CAD" w:rsidRDefault="00F80CAD" w:rsidP="00552D08">
      <w:pPr>
        <w:rPr>
          <w:rFonts w:ascii="Century Gothic" w:eastAsia="Comic Sans MS" w:hAnsi="Century Gothic" w:cs="Comic Sans MS"/>
          <w:color w:val="000000"/>
          <w:sz w:val="28"/>
          <w:szCs w:val="28"/>
          <w:bdr w:val="nil"/>
        </w:rPr>
      </w:pPr>
    </w:p>
    <w:p w14:paraId="3F558E58" w14:textId="77777777" w:rsidR="00F80CAD" w:rsidRPr="00552D08" w:rsidRDefault="00F80CAD" w:rsidP="00552D08">
      <w:pPr>
        <w:rPr>
          <w:rFonts w:ascii="Century Gothic" w:eastAsia="Comic Sans MS" w:hAnsi="Century Gothic" w:cs="Comic Sans MS"/>
          <w:color w:val="000000"/>
          <w:sz w:val="28"/>
          <w:szCs w:val="28"/>
          <w:bdr w:val="nil"/>
        </w:rPr>
      </w:pPr>
    </w:p>
    <w:p w14:paraId="6DDF9E4E" w14:textId="77777777" w:rsidR="00BC16DE" w:rsidRDefault="00F80CAD" w:rsidP="00F80CAD">
      <w:pPr>
        <w:rPr>
          <w:ins w:id="27" w:author="Microsoft Office User" w:date="2017-03-20T10:34: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"Never make someone a priority when all you are to them is an option." </w:t>
      </w:r>
    </w:p>
    <w:p w14:paraId="4010252E" w14:textId="36C911AB" w:rsidR="00F80CAD" w:rsidRPr="00820971" w:rsidRDefault="00F80CAD" w:rsidP="00F80CAD">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~Maya Angelou</w:t>
      </w:r>
    </w:p>
    <w:p w14:paraId="2AD5A722" w14:textId="77777777" w:rsidR="00552D08" w:rsidRPr="00552D08" w:rsidRDefault="00552D08" w:rsidP="00E26C89">
      <w:pPr>
        <w:rPr>
          <w:rFonts w:ascii="Century Gothic" w:hAnsi="Century Gothic"/>
          <w:sz w:val="28"/>
          <w:szCs w:val="28"/>
        </w:rPr>
      </w:pPr>
    </w:p>
    <w:p w14:paraId="61797F38" w14:textId="77777777" w:rsidR="00552D08" w:rsidRPr="00552D08" w:rsidRDefault="00552D08" w:rsidP="00E26C89">
      <w:pPr>
        <w:rPr>
          <w:rFonts w:ascii="Century Gothic" w:hAnsi="Century Gothic"/>
          <w:sz w:val="28"/>
          <w:szCs w:val="28"/>
        </w:rPr>
      </w:pPr>
    </w:p>
    <w:p w14:paraId="6C2152A5" w14:textId="77777777" w:rsidR="00F80CAD" w:rsidRPr="00820971"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455DF2F" w14:textId="77777777" w:rsidR="00F80CAD" w:rsidRDefault="00E26C89" w:rsidP="00E26C89">
      <w:pPr>
        <w:pStyle w:val="Default"/>
        <w:rPr>
          <w:rFonts w:ascii="Century Gothic" w:hAnsi="Century Gothic"/>
          <w:sz w:val="28"/>
          <w:szCs w:val="28"/>
        </w:rPr>
      </w:pPr>
      <w:r w:rsidRPr="00820971">
        <w:rPr>
          <w:rFonts w:ascii="Century Gothic" w:hAnsi="Century Gothic"/>
          <w:sz w:val="28"/>
          <w:szCs w:val="28"/>
        </w:rPr>
        <w:br w:type="page"/>
      </w:r>
    </w:p>
    <w:p w14:paraId="2793EF28" w14:textId="77777777" w:rsidR="00F80CAD" w:rsidRDefault="00F80CAD" w:rsidP="00F80CAD">
      <w:pPr>
        <w:pStyle w:val="Default"/>
        <w:rPr>
          <w:rFonts w:ascii="Century Gothic" w:hAnsi="Century Gothic"/>
          <w:sz w:val="28"/>
          <w:szCs w:val="28"/>
        </w:rPr>
      </w:pPr>
    </w:p>
    <w:p w14:paraId="714A9749" w14:textId="77777777" w:rsidR="00F80CAD" w:rsidRDefault="00F80CAD" w:rsidP="00F80CAD">
      <w:pPr>
        <w:pStyle w:val="Default"/>
        <w:rPr>
          <w:rFonts w:ascii="Century Gothic" w:hAnsi="Century Gothic"/>
          <w:sz w:val="28"/>
          <w:szCs w:val="28"/>
        </w:rPr>
      </w:pPr>
    </w:p>
    <w:p w14:paraId="69F3825D" w14:textId="77777777" w:rsidR="00BC16DE" w:rsidRDefault="00F80CAD" w:rsidP="00F80CAD">
      <w:pPr>
        <w:pStyle w:val="Default"/>
        <w:rPr>
          <w:ins w:id="28" w:author="Microsoft Office User" w:date="2017-03-20T10:31:00Z"/>
          <w:rFonts w:ascii="Century Gothic" w:hAnsi="Century Gothic"/>
          <w:sz w:val="28"/>
          <w:szCs w:val="28"/>
        </w:rPr>
      </w:pPr>
      <w:r w:rsidRPr="00F80CAD">
        <w:rPr>
          <w:rFonts w:ascii="Century Gothic" w:hAnsi="Century Gothic"/>
          <w:sz w:val="28"/>
          <w:szCs w:val="28"/>
        </w:rPr>
        <w:t>“Sometimes the smallest step in the right direction ends up being the biggest step of your life. Tiptoe if you must, but take a step.”</w:t>
      </w:r>
    </w:p>
    <w:p w14:paraId="1A70C3F3" w14:textId="3DDD098B" w:rsidR="00F80CAD" w:rsidRPr="00F80CAD" w:rsidRDefault="00F80CAD" w:rsidP="00F80CAD">
      <w:pPr>
        <w:pStyle w:val="Default"/>
        <w:rPr>
          <w:rFonts w:ascii="Century Gothic" w:hAnsi="Century Gothic"/>
          <w:sz w:val="28"/>
          <w:szCs w:val="28"/>
        </w:rPr>
      </w:pPr>
      <w:r w:rsidRPr="00F80CAD">
        <w:rPr>
          <w:rFonts w:ascii="Century Gothic" w:hAnsi="Century Gothic"/>
          <w:sz w:val="28"/>
          <w:szCs w:val="28"/>
        </w:rPr>
        <w:t xml:space="preserve"> ~ </w:t>
      </w:r>
      <w:proofErr w:type="spellStart"/>
      <w:r w:rsidRPr="00F80CAD">
        <w:rPr>
          <w:rFonts w:ascii="Century Gothic" w:hAnsi="Century Gothic"/>
          <w:sz w:val="28"/>
          <w:szCs w:val="28"/>
        </w:rPr>
        <w:t>Naeem</w:t>
      </w:r>
      <w:proofErr w:type="spellEnd"/>
      <w:r w:rsidRPr="00F80CAD">
        <w:rPr>
          <w:rFonts w:ascii="Century Gothic" w:hAnsi="Century Gothic"/>
          <w:sz w:val="28"/>
          <w:szCs w:val="28"/>
        </w:rPr>
        <w:t xml:space="preserve"> Callaway</w:t>
      </w:r>
    </w:p>
    <w:p w14:paraId="7319F859" w14:textId="77777777" w:rsidR="00F80CAD" w:rsidRPr="00820971" w:rsidRDefault="00F80CAD" w:rsidP="00F80CAD">
      <w:pPr>
        <w:pStyle w:val="Default"/>
        <w:rPr>
          <w:rFonts w:ascii="Century Gothic" w:hAnsi="Century Gothic"/>
          <w:b/>
          <w:sz w:val="24"/>
          <w:szCs w:val="24"/>
        </w:rPr>
      </w:pPr>
    </w:p>
    <w:p w14:paraId="46595B94" w14:textId="77777777" w:rsidR="00F80CAD" w:rsidRPr="00820971" w:rsidRDefault="00F80CAD" w:rsidP="00F80CAD">
      <w:pPr>
        <w:pStyle w:val="Default"/>
        <w:rPr>
          <w:rFonts w:ascii="Century Gothic" w:hAnsi="Century Gothic"/>
          <w:b/>
          <w:sz w:val="24"/>
          <w:szCs w:val="24"/>
        </w:rPr>
      </w:pPr>
    </w:p>
    <w:p w14:paraId="6D1B104F" w14:textId="77777777" w:rsidR="00F80CAD" w:rsidRPr="00820971" w:rsidRDefault="00F80CAD" w:rsidP="00F80CAD">
      <w:pPr>
        <w:pStyle w:val="Default"/>
        <w:rPr>
          <w:rFonts w:ascii="Century Gothic" w:hAnsi="Century Gothic"/>
          <w:b/>
          <w:sz w:val="24"/>
          <w:szCs w:val="24"/>
        </w:rPr>
      </w:pPr>
    </w:p>
    <w:p w14:paraId="424D94D8" w14:textId="77777777" w:rsidR="00F80CAD" w:rsidRPr="00820971"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3553FCE8" w14:textId="77777777" w:rsidR="00F80CAD" w:rsidRPr="00820971" w:rsidRDefault="00F80CAD" w:rsidP="00F80CAD">
      <w:pPr>
        <w:pStyle w:val="Default"/>
        <w:spacing w:line="360" w:lineRule="auto"/>
        <w:rPr>
          <w:rFonts w:ascii="Century Gothic" w:eastAsia="Comic Sans MS" w:hAnsi="Century Gothic" w:cs="Comic Sans MS"/>
          <w:color w:val="auto"/>
          <w:sz w:val="24"/>
          <w:szCs w:val="24"/>
        </w:rPr>
      </w:pPr>
      <w:r w:rsidRPr="00820971">
        <w:rPr>
          <w:rFonts w:ascii="Century Gothic" w:hAnsi="Century Gothic"/>
          <w:sz w:val="28"/>
          <w:szCs w:val="28"/>
        </w:rPr>
        <w:t>_________________________</w:t>
      </w:r>
    </w:p>
    <w:p w14:paraId="3F2C1D67" w14:textId="77777777" w:rsidR="00F80CAD" w:rsidRDefault="00F80CAD" w:rsidP="00E26C89">
      <w:pPr>
        <w:pStyle w:val="Default"/>
        <w:rPr>
          <w:rFonts w:ascii="Century Gothic" w:hAnsi="Century Gothic"/>
          <w:sz w:val="28"/>
          <w:szCs w:val="28"/>
        </w:rPr>
      </w:pPr>
    </w:p>
    <w:p w14:paraId="42D2AF17" w14:textId="77777777" w:rsidR="00F80CAD" w:rsidRDefault="00F80CAD">
      <w:pPr>
        <w:rPr>
          <w:rFonts w:ascii="Century Gothic" w:eastAsiaTheme="minorEastAsia" w:hAnsi="Century Gothic" w:cs="Helvetica Neue Light"/>
          <w:color w:val="1F2326"/>
          <w:sz w:val="32"/>
          <w:szCs w:val="32"/>
          <w:bdr w:val="nil"/>
        </w:rPr>
      </w:pPr>
      <w:r>
        <w:rPr>
          <w:rFonts w:ascii="Century Gothic" w:eastAsiaTheme="minorEastAsia" w:hAnsi="Century Gothic" w:cs="Helvetica Neue Light"/>
          <w:color w:val="1F2326"/>
          <w:sz w:val="32"/>
          <w:szCs w:val="32"/>
        </w:rPr>
        <w:br w:type="page"/>
      </w:r>
    </w:p>
    <w:p w14:paraId="18C8CD26" w14:textId="5AF2387B" w:rsidR="00F80CAD" w:rsidRPr="00CB1CEE" w:rsidRDefault="00F80CAD" w:rsidP="00F80CAD">
      <w:pPr>
        <w:rPr>
          <w:rFonts w:ascii="Century Gothic" w:hAnsi="Century Gothic"/>
          <w:sz w:val="28"/>
          <w:szCs w:val="28"/>
        </w:rPr>
      </w:pPr>
      <w:r w:rsidRPr="00CB1CEE">
        <w:rPr>
          <w:rFonts w:ascii="Century Gothic" w:hAnsi="Century Gothic"/>
          <w:sz w:val="28"/>
          <w:szCs w:val="28"/>
        </w:rPr>
        <w:lastRenderedPageBreak/>
        <w:t>Those</w:t>
      </w:r>
      <w:ins w:id="29" w:author="Microsoft Office User" w:date="2017-03-20T10:07:00Z">
        <w:r w:rsidR="004177C8" w:rsidRPr="00CB1CEE">
          <w:rPr>
            <w:rFonts w:ascii="Century Gothic" w:hAnsi="Century Gothic"/>
            <w:sz w:val="28"/>
            <w:szCs w:val="28"/>
          </w:rPr>
          <w:t xml:space="preserve"> </w:t>
        </w:r>
      </w:ins>
      <w:r w:rsidRPr="00CB1CEE">
        <w:rPr>
          <w:rFonts w:ascii="Century Gothic" w:hAnsi="Century Gothic"/>
          <w:sz w:val="28"/>
          <w:szCs w:val="28"/>
        </w:rPr>
        <w:t>things that happen in our lives that shake our sh</w:t>
      </w:r>
      <w:ins w:id="30" w:author="Microsoft Office User" w:date="2017-03-20T10:31:00Z">
        <w:r w:rsidR="00BC16DE">
          <w:rPr>
            <w:rFonts w:ascii="Century Gothic" w:hAnsi="Century Gothic"/>
            <w:sz w:val="28"/>
            <w:szCs w:val="28"/>
          </w:rPr>
          <w:t>i</w:t>
        </w:r>
      </w:ins>
      <w:r w:rsidRPr="00CB1CEE">
        <w:rPr>
          <w:rFonts w:ascii="Century Gothic" w:hAnsi="Century Gothic"/>
          <w:sz w:val="28"/>
          <w:szCs w:val="28"/>
        </w:rPr>
        <w:t>t so bad we need to take literal or emotional down time… at</w:t>
      </w:r>
      <w:ins w:id="31" w:author="Melanie Curtis" w:date="2017-03-22T15:08:00Z">
        <w:r w:rsidR="00CB057F">
          <w:rPr>
            <w:rFonts w:ascii="Century Gothic" w:hAnsi="Century Gothic"/>
            <w:sz w:val="28"/>
            <w:szCs w:val="28"/>
          </w:rPr>
          <w:t xml:space="preserve"> </w:t>
        </w:r>
      </w:ins>
      <w:r w:rsidRPr="00CB1CEE">
        <w:rPr>
          <w:rFonts w:ascii="Century Gothic" w:hAnsi="Century Gothic"/>
          <w:sz w:val="28"/>
          <w:szCs w:val="28"/>
        </w:rPr>
        <w:t>the time, those things seem like the worst things that could possibly go down. We feel like failures, we struggle in our feelings having no clue what to do in this situation that seems so big, and IS so big that we must recoil to figure it</w:t>
      </w:r>
      <w:ins w:id="32" w:author="Microsoft Office User" w:date="2017-03-20T10:08:00Z">
        <w:r w:rsidR="004177C8">
          <w:rPr>
            <w:rFonts w:ascii="Century Gothic" w:hAnsi="Century Gothic"/>
            <w:sz w:val="28"/>
            <w:szCs w:val="28"/>
          </w:rPr>
          <w:t>,</w:t>
        </w:r>
      </w:ins>
      <w:r w:rsidRPr="00CB1CEE">
        <w:rPr>
          <w:rFonts w:ascii="Century Gothic" w:hAnsi="Century Gothic"/>
          <w:sz w:val="28"/>
          <w:szCs w:val="28"/>
        </w:rPr>
        <w:t xml:space="preserve"> and ourselves</w:t>
      </w:r>
      <w:ins w:id="33" w:author="Microsoft Office User" w:date="2017-03-20T10:09:00Z">
        <w:r w:rsidR="00E75C17">
          <w:rPr>
            <w:rFonts w:ascii="Century Gothic" w:hAnsi="Century Gothic"/>
            <w:sz w:val="28"/>
            <w:szCs w:val="28"/>
          </w:rPr>
          <w:t>,</w:t>
        </w:r>
      </w:ins>
      <w:r w:rsidRPr="00CB1CEE">
        <w:rPr>
          <w:rFonts w:ascii="Century Gothic" w:hAnsi="Century Gothic"/>
          <w:sz w:val="28"/>
          <w:szCs w:val="28"/>
        </w:rPr>
        <w:t xml:space="preserve"> out anew. That recoil is a perfectly normal and human thing. In fact, it is an experience of extremely high value, and I encourage you to see it as such. It gives us the space to illuminate our minds, hearts, and turn our </w:t>
      </w:r>
      <w:r w:rsidRPr="00CB1CEE">
        <w:rPr>
          <w:rFonts w:ascii="Century Gothic" w:hAnsi="Century Gothic"/>
          <w:sz w:val="28"/>
          <w:szCs w:val="28"/>
        </w:rPr>
        <w:lastRenderedPageBreak/>
        <w:t>blind spots from the past into powerful clarity that will underpin our much more fulfilled futures.</w:t>
      </w:r>
    </w:p>
    <w:p w14:paraId="2F2462EB" w14:textId="77777777" w:rsidR="00F80CAD" w:rsidRDefault="00F80CAD" w:rsidP="00E26C89">
      <w:pPr>
        <w:pStyle w:val="Default"/>
        <w:rPr>
          <w:rFonts w:ascii="Century Gothic" w:eastAsiaTheme="minorEastAsia" w:hAnsi="Century Gothic" w:cs="Helvetica Neue Light"/>
          <w:color w:val="1F2326"/>
          <w:sz w:val="32"/>
          <w:szCs w:val="32"/>
        </w:rPr>
      </w:pPr>
    </w:p>
    <w:p w14:paraId="21F395DC" w14:textId="77777777" w:rsidR="00F80CAD" w:rsidRDefault="00F80CAD" w:rsidP="00E26C89">
      <w:pPr>
        <w:pStyle w:val="Default"/>
        <w:rPr>
          <w:rFonts w:ascii="Century Gothic" w:eastAsiaTheme="minorEastAsia" w:hAnsi="Century Gothic" w:cs="Helvetica Neue Light"/>
          <w:color w:val="1F2326"/>
          <w:sz w:val="32"/>
          <w:szCs w:val="32"/>
        </w:rPr>
      </w:pPr>
    </w:p>
    <w:p w14:paraId="12D60BA0" w14:textId="77777777" w:rsidR="00F80CAD" w:rsidRPr="00820971" w:rsidRDefault="00F80CAD" w:rsidP="00F80CA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p>
    <w:p w14:paraId="3888A1A9" w14:textId="77777777" w:rsidR="00F80CAD" w:rsidRPr="00820971" w:rsidRDefault="00F80CAD" w:rsidP="00F80CAD">
      <w:pPr>
        <w:pStyle w:val="Default"/>
        <w:spacing w:line="360" w:lineRule="auto"/>
        <w:rPr>
          <w:rFonts w:ascii="Century Gothic" w:eastAsia="Comic Sans MS" w:hAnsi="Century Gothic" w:cs="Comic Sans MS"/>
          <w:color w:val="auto"/>
          <w:sz w:val="24"/>
          <w:szCs w:val="24"/>
        </w:rPr>
      </w:pPr>
      <w:r w:rsidRPr="00820971">
        <w:rPr>
          <w:rFonts w:ascii="Century Gothic" w:hAnsi="Century Gothic"/>
          <w:sz w:val="28"/>
          <w:szCs w:val="28"/>
        </w:rPr>
        <w:t>_________________________</w:t>
      </w:r>
    </w:p>
    <w:p w14:paraId="2DB9DFD6" w14:textId="031C191E" w:rsidR="00CB1CEE" w:rsidRDefault="00CB1CEE">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24C77460" w14:textId="77777777" w:rsidR="00C112CE" w:rsidRDefault="00C112CE" w:rsidP="00C112CE">
      <w:pPr>
        <w:rPr>
          <w:rFonts w:ascii="Century Gothic" w:eastAsiaTheme="minorEastAsia" w:hAnsi="Century Gothic" w:cs="Helvetica Neue Light"/>
          <w:color w:val="101214"/>
          <w:sz w:val="28"/>
          <w:szCs w:val="28"/>
        </w:rPr>
      </w:pPr>
    </w:p>
    <w:p w14:paraId="12C849A4" w14:textId="77777777" w:rsidR="00C112CE" w:rsidRDefault="00C112CE" w:rsidP="00C112CE">
      <w:pPr>
        <w:rPr>
          <w:rFonts w:ascii="Century Gothic" w:eastAsiaTheme="minorEastAsia" w:hAnsi="Century Gothic" w:cs="Helvetica Neue Light"/>
          <w:color w:val="101214"/>
          <w:sz w:val="28"/>
          <w:szCs w:val="28"/>
        </w:rPr>
      </w:pPr>
    </w:p>
    <w:p w14:paraId="28BDC5FD" w14:textId="77777777" w:rsidR="00C112CE" w:rsidRDefault="00C112CE" w:rsidP="00C112CE">
      <w:pPr>
        <w:rPr>
          <w:rFonts w:ascii="Century Gothic" w:eastAsiaTheme="minorEastAsia" w:hAnsi="Century Gothic" w:cs="Helvetica Neue Light"/>
          <w:color w:val="101214"/>
          <w:sz w:val="28"/>
          <w:szCs w:val="28"/>
        </w:rPr>
      </w:pPr>
    </w:p>
    <w:p w14:paraId="1361313C" w14:textId="77777777" w:rsidR="00C112CE" w:rsidRDefault="00C112CE" w:rsidP="00C112CE">
      <w:pPr>
        <w:rPr>
          <w:rFonts w:ascii="Century Gothic" w:eastAsiaTheme="minorEastAsia" w:hAnsi="Century Gothic" w:cs="Helvetica Neue Light"/>
          <w:color w:val="101214"/>
          <w:sz w:val="28"/>
          <w:szCs w:val="28"/>
        </w:rPr>
      </w:pPr>
    </w:p>
    <w:p w14:paraId="12AA98BA" w14:textId="77777777" w:rsidR="00C112CE" w:rsidRDefault="00C112CE" w:rsidP="00C112CE">
      <w:pPr>
        <w:rPr>
          <w:rFonts w:ascii="Century Gothic" w:eastAsiaTheme="minorEastAsia" w:hAnsi="Century Gothic" w:cs="Helvetica Neue Light"/>
          <w:color w:val="101214"/>
          <w:sz w:val="28"/>
          <w:szCs w:val="28"/>
        </w:rPr>
      </w:pPr>
    </w:p>
    <w:p w14:paraId="5AB7A65C" w14:textId="77777777" w:rsidR="00BC16DE" w:rsidRDefault="00C112CE" w:rsidP="00C112CE">
      <w:pPr>
        <w:rPr>
          <w:ins w:id="34" w:author="Microsoft Office User" w:date="2017-03-20T10:34: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“Being deeply loved by someone gives you strength, while loving someone deeply gives you courage.”</w:t>
      </w:r>
    </w:p>
    <w:p w14:paraId="6C73B37E" w14:textId="196DB701" w:rsidR="00C112CE" w:rsidRPr="00820971" w:rsidRDefault="00BC16DE" w:rsidP="00C112CE">
      <w:pPr>
        <w:rPr>
          <w:rFonts w:ascii="Century Gothic" w:hAnsi="Century Gothic"/>
          <w:sz w:val="28"/>
          <w:szCs w:val="28"/>
        </w:rPr>
      </w:pPr>
      <w:ins w:id="35" w:author="Microsoft Office User" w:date="2017-03-20T10:35:00Z">
        <w:r w:rsidRPr="00BC16DE">
          <w:rPr>
            <w:rFonts w:ascii="Century Gothic" w:eastAsiaTheme="minorEastAsia" w:hAnsi="Century Gothic" w:cs="Helvetica Neue Light"/>
            <w:color w:val="101214"/>
            <w:sz w:val="28"/>
            <w:szCs w:val="28"/>
          </w:rPr>
          <w:t>~</w:t>
        </w:r>
      </w:ins>
      <w:r w:rsidR="00C112CE" w:rsidRPr="00820971">
        <w:rPr>
          <w:rFonts w:ascii="Century Gothic" w:eastAsiaTheme="minorEastAsia" w:hAnsi="Century Gothic" w:cs="Helvetica Neue Light"/>
          <w:color w:val="101214"/>
          <w:sz w:val="28"/>
          <w:szCs w:val="28"/>
        </w:rPr>
        <w:t>Lao Tzu</w:t>
      </w:r>
    </w:p>
    <w:p w14:paraId="72E1BCEF" w14:textId="77777777" w:rsidR="00F80CAD" w:rsidRDefault="00F80CAD">
      <w:pPr>
        <w:rPr>
          <w:rFonts w:ascii="Century Gothic" w:eastAsiaTheme="minorEastAsia" w:hAnsi="Century Gothic" w:cs="Helvetica Neue Light"/>
          <w:color w:val="1F2326"/>
          <w:sz w:val="32"/>
          <w:szCs w:val="32"/>
          <w:bdr w:val="nil"/>
        </w:rPr>
      </w:pPr>
      <w:r>
        <w:rPr>
          <w:rFonts w:ascii="Century Gothic" w:eastAsiaTheme="minorEastAsia" w:hAnsi="Century Gothic" w:cs="Helvetica Neue Light"/>
          <w:color w:val="1F2326"/>
          <w:sz w:val="32"/>
          <w:szCs w:val="32"/>
        </w:rPr>
        <w:br w:type="page"/>
      </w:r>
    </w:p>
    <w:p w14:paraId="0A1E19D9" w14:textId="77777777" w:rsidR="00C112CE" w:rsidRDefault="00C112CE" w:rsidP="00C112CE">
      <w:pPr>
        <w:pStyle w:val="Default"/>
        <w:rPr>
          <w:rFonts w:ascii="Century Gothic" w:eastAsiaTheme="minorEastAsia" w:hAnsi="Century Gothic" w:cs="Helvetica Neue Light"/>
          <w:color w:val="1F2326"/>
          <w:sz w:val="28"/>
          <w:szCs w:val="28"/>
        </w:rPr>
      </w:pPr>
    </w:p>
    <w:p w14:paraId="3FD25ADF" w14:textId="77777777" w:rsidR="00C112CE" w:rsidRDefault="00C112CE" w:rsidP="00C112CE">
      <w:pPr>
        <w:pStyle w:val="Default"/>
        <w:rPr>
          <w:rFonts w:ascii="Century Gothic" w:eastAsiaTheme="minorEastAsia" w:hAnsi="Century Gothic" w:cs="Helvetica Neue Light"/>
          <w:color w:val="1F2326"/>
          <w:sz w:val="28"/>
          <w:szCs w:val="28"/>
        </w:rPr>
      </w:pPr>
    </w:p>
    <w:p w14:paraId="03F4E9F8" w14:textId="77777777" w:rsidR="00C112CE" w:rsidRDefault="00C112CE" w:rsidP="00C112CE">
      <w:pPr>
        <w:pStyle w:val="Default"/>
        <w:rPr>
          <w:rFonts w:ascii="Century Gothic" w:eastAsiaTheme="minorEastAsia" w:hAnsi="Century Gothic" w:cs="Helvetica Neue Light"/>
          <w:color w:val="1F2326"/>
          <w:sz w:val="28"/>
          <w:szCs w:val="28"/>
        </w:rPr>
      </w:pPr>
    </w:p>
    <w:p w14:paraId="2C923509" w14:textId="77777777" w:rsidR="00BC16DE" w:rsidRDefault="00C112CE" w:rsidP="00C112CE">
      <w:pPr>
        <w:pStyle w:val="Default"/>
        <w:rPr>
          <w:ins w:id="36" w:author="Microsoft Office User" w:date="2017-03-20T10:35: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“I’ve found that luck is quite predictable. If you want more luck, take more chances. Be more</w:t>
      </w:r>
      <w:r>
        <w:rPr>
          <w:rFonts w:ascii="Century Gothic" w:eastAsiaTheme="minorEastAsia" w:hAnsi="Century Gothic" w:cs="Helvetica Neue Light"/>
          <w:color w:val="1F2326"/>
          <w:sz w:val="28"/>
          <w:szCs w:val="28"/>
        </w:rPr>
        <w:t xml:space="preserve"> active. Show up more often.”</w:t>
      </w:r>
    </w:p>
    <w:p w14:paraId="5DD2CFFC" w14:textId="00096234" w:rsidR="00C112CE" w:rsidRPr="00820971" w:rsidRDefault="00C112CE" w:rsidP="00C112CE">
      <w:pPr>
        <w:pStyle w:val="Default"/>
        <w:rPr>
          <w:rFonts w:ascii="Century Gothic" w:eastAsia="Comic Sans MS" w:hAnsi="Century Gothic" w:cs="Comic Sans MS"/>
          <w:color w:val="auto"/>
          <w:sz w:val="28"/>
          <w:szCs w:val="28"/>
        </w:rPr>
      </w:pPr>
      <w:r>
        <w:rPr>
          <w:rFonts w:ascii="Century Gothic" w:eastAsiaTheme="minorEastAsia" w:hAnsi="Century Gothic" w:cs="Helvetica Neue Light"/>
          <w:color w:val="1F2326"/>
          <w:sz w:val="28"/>
          <w:szCs w:val="28"/>
        </w:rPr>
        <w:t xml:space="preserve"> ~</w:t>
      </w:r>
      <w:r w:rsidRPr="00820971">
        <w:rPr>
          <w:rFonts w:ascii="Century Gothic" w:eastAsiaTheme="minorEastAsia" w:hAnsi="Century Gothic" w:cs="Helvetica Neue Light"/>
          <w:color w:val="1F2326"/>
          <w:sz w:val="28"/>
          <w:szCs w:val="28"/>
        </w:rPr>
        <w:t>Brian Tracy</w:t>
      </w:r>
    </w:p>
    <w:p w14:paraId="7B81E450" w14:textId="77777777" w:rsidR="00C112CE" w:rsidRPr="00820971" w:rsidRDefault="00C112CE" w:rsidP="00C112CE">
      <w:pPr>
        <w:pStyle w:val="Default"/>
        <w:rPr>
          <w:rFonts w:ascii="Century Gothic" w:eastAsia="Comic Sans MS" w:hAnsi="Century Gothic" w:cs="Comic Sans MS"/>
          <w:color w:val="auto"/>
          <w:sz w:val="24"/>
          <w:szCs w:val="24"/>
        </w:rPr>
      </w:pPr>
    </w:p>
    <w:p w14:paraId="4120D53C" w14:textId="77777777" w:rsidR="00C112CE" w:rsidRPr="00820971" w:rsidRDefault="00C112CE" w:rsidP="00C112CE">
      <w:pPr>
        <w:pStyle w:val="Default"/>
        <w:rPr>
          <w:rFonts w:ascii="Century Gothic" w:eastAsia="Comic Sans MS" w:hAnsi="Century Gothic" w:cs="Comic Sans MS"/>
          <w:color w:val="auto"/>
          <w:sz w:val="24"/>
          <w:szCs w:val="24"/>
        </w:rPr>
      </w:pPr>
    </w:p>
    <w:p w14:paraId="23A14886" w14:textId="77777777" w:rsidR="00C112CE" w:rsidRPr="00820971" w:rsidRDefault="00C112CE" w:rsidP="00C112C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9270CAD" w14:textId="77777777" w:rsidR="00C112CE" w:rsidRDefault="00C112CE">
      <w:pPr>
        <w:rPr>
          <w:rFonts w:ascii="Century Gothic" w:eastAsiaTheme="minorEastAsia" w:hAnsi="Century Gothic" w:cs="Helvetica Neue Light"/>
          <w:color w:val="1F2326"/>
          <w:sz w:val="32"/>
          <w:szCs w:val="32"/>
          <w:bdr w:val="nil"/>
        </w:rPr>
      </w:pPr>
      <w:r>
        <w:rPr>
          <w:rFonts w:ascii="Century Gothic" w:eastAsiaTheme="minorEastAsia" w:hAnsi="Century Gothic" w:cs="Helvetica Neue Light"/>
          <w:color w:val="1F2326"/>
          <w:sz w:val="32"/>
          <w:szCs w:val="32"/>
        </w:rPr>
        <w:br w:type="page"/>
      </w:r>
    </w:p>
    <w:p w14:paraId="2DAD8484" w14:textId="77777777" w:rsidR="00C112CE" w:rsidRDefault="00C112CE" w:rsidP="00C112CE">
      <w:pPr>
        <w:rPr>
          <w:rFonts w:ascii="Century Gothic" w:hAnsi="Century Gothic"/>
          <w:sz w:val="28"/>
          <w:szCs w:val="28"/>
        </w:rPr>
      </w:pPr>
    </w:p>
    <w:p w14:paraId="407CEB5A" w14:textId="77777777" w:rsidR="00C112CE" w:rsidRDefault="00C112CE" w:rsidP="00C112CE">
      <w:pPr>
        <w:rPr>
          <w:rFonts w:ascii="Century Gothic" w:hAnsi="Century Gothic"/>
          <w:sz w:val="28"/>
          <w:szCs w:val="28"/>
        </w:rPr>
      </w:pPr>
    </w:p>
    <w:p w14:paraId="72BF4DD3" w14:textId="77777777" w:rsidR="0015578F" w:rsidRDefault="0015578F" w:rsidP="0015578F">
      <w:pPr>
        <w:widowControl w:val="0"/>
        <w:autoSpaceDE w:val="0"/>
        <w:autoSpaceDN w:val="0"/>
        <w:adjustRightInd w:val="0"/>
        <w:rPr>
          <w:rFonts w:ascii="Century Gothic" w:eastAsiaTheme="minorEastAsia" w:hAnsi="Century Gothic" w:cs="Merriweather-Regular"/>
          <w:color w:val="131313"/>
          <w:sz w:val="28"/>
          <w:szCs w:val="28"/>
        </w:rPr>
      </w:pPr>
    </w:p>
    <w:p w14:paraId="30199D67" w14:textId="77777777" w:rsidR="0015578F" w:rsidRDefault="0015578F" w:rsidP="0015578F">
      <w:pPr>
        <w:widowControl w:val="0"/>
        <w:autoSpaceDE w:val="0"/>
        <w:autoSpaceDN w:val="0"/>
        <w:adjustRightInd w:val="0"/>
        <w:rPr>
          <w:rFonts w:ascii="Century Gothic" w:eastAsiaTheme="minorEastAsia" w:hAnsi="Century Gothic" w:cs="Merriweather-Regular"/>
          <w:color w:val="131313"/>
          <w:sz w:val="28"/>
          <w:szCs w:val="28"/>
        </w:rPr>
      </w:pPr>
    </w:p>
    <w:p w14:paraId="61B834BC" w14:textId="77777777" w:rsidR="0015578F" w:rsidRDefault="0015578F" w:rsidP="0015578F">
      <w:pPr>
        <w:widowControl w:val="0"/>
        <w:autoSpaceDE w:val="0"/>
        <w:autoSpaceDN w:val="0"/>
        <w:adjustRightInd w:val="0"/>
        <w:rPr>
          <w:rFonts w:ascii="Century Gothic" w:eastAsiaTheme="minorEastAsia" w:hAnsi="Century Gothic" w:cs="Merriweather-Regular"/>
          <w:color w:val="131313"/>
          <w:sz w:val="28"/>
          <w:szCs w:val="28"/>
        </w:rPr>
      </w:pPr>
    </w:p>
    <w:p w14:paraId="030926C2" w14:textId="77777777" w:rsidR="00BC16DE" w:rsidRDefault="0015578F" w:rsidP="0015578F">
      <w:pPr>
        <w:widowControl w:val="0"/>
        <w:autoSpaceDE w:val="0"/>
        <w:autoSpaceDN w:val="0"/>
        <w:adjustRightInd w:val="0"/>
        <w:rPr>
          <w:ins w:id="37" w:author="Microsoft Office User" w:date="2017-03-20T10:35:00Z"/>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“My art has been commended as being strongly vaginal which bothers some men. The word itself makes some men uncomfortable. Vagina.”</w:t>
      </w:r>
    </w:p>
    <w:p w14:paraId="33C5D3D3" w14:textId="112086FF" w:rsidR="0015578F" w:rsidRDefault="0015578F" w:rsidP="0015578F">
      <w:pPr>
        <w:widowControl w:val="0"/>
        <w:autoSpaceDE w:val="0"/>
        <w:autoSpaceDN w:val="0"/>
        <w:adjustRightInd w:val="0"/>
        <w:rPr>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 xml:space="preserve"> ~Maude </w:t>
      </w:r>
      <w:proofErr w:type="spellStart"/>
      <w:r>
        <w:rPr>
          <w:rFonts w:ascii="Century Gothic" w:eastAsiaTheme="minorEastAsia" w:hAnsi="Century Gothic" w:cs="Merriweather-Regular"/>
          <w:color w:val="131313"/>
          <w:sz w:val="28"/>
          <w:szCs w:val="28"/>
        </w:rPr>
        <w:t>Lebowski</w:t>
      </w:r>
      <w:proofErr w:type="spellEnd"/>
    </w:p>
    <w:p w14:paraId="6D36E66C" w14:textId="77777777" w:rsidR="0015578F" w:rsidRPr="00820971" w:rsidRDefault="0015578F" w:rsidP="0015578F">
      <w:pPr>
        <w:widowControl w:val="0"/>
        <w:autoSpaceDE w:val="0"/>
        <w:autoSpaceDN w:val="0"/>
        <w:adjustRightInd w:val="0"/>
        <w:rPr>
          <w:rFonts w:ascii="Century Gothic" w:eastAsiaTheme="minorEastAsia" w:hAnsi="Century Gothic" w:cs="Merriweather-Regular"/>
          <w:color w:val="131313"/>
          <w:sz w:val="28"/>
          <w:szCs w:val="28"/>
        </w:rPr>
      </w:pPr>
    </w:p>
    <w:p w14:paraId="25C28DC7" w14:textId="77777777" w:rsidR="0015578F" w:rsidRDefault="0015578F">
      <w:pPr>
        <w:rPr>
          <w:rFonts w:ascii="Century Gothic" w:hAnsi="Century Gothic"/>
          <w:sz w:val="28"/>
          <w:szCs w:val="28"/>
        </w:rPr>
      </w:pPr>
      <w:r>
        <w:rPr>
          <w:rFonts w:ascii="Century Gothic" w:hAnsi="Century Gothic"/>
          <w:sz w:val="28"/>
          <w:szCs w:val="28"/>
        </w:rPr>
        <w:br w:type="page"/>
      </w:r>
    </w:p>
    <w:p w14:paraId="6E32B737" w14:textId="77777777" w:rsidR="0015578F" w:rsidRDefault="0015578F" w:rsidP="00C112CE">
      <w:pPr>
        <w:rPr>
          <w:rFonts w:ascii="Century Gothic" w:hAnsi="Century Gothic"/>
          <w:sz w:val="28"/>
          <w:szCs w:val="28"/>
        </w:rPr>
      </w:pPr>
    </w:p>
    <w:p w14:paraId="2AABAE18" w14:textId="77777777" w:rsidR="0015578F" w:rsidRDefault="0015578F" w:rsidP="00C112CE">
      <w:pPr>
        <w:rPr>
          <w:rFonts w:ascii="Century Gothic" w:hAnsi="Century Gothic"/>
          <w:sz w:val="28"/>
          <w:szCs w:val="28"/>
        </w:rPr>
      </w:pPr>
    </w:p>
    <w:p w14:paraId="1742A4F7" w14:textId="77777777" w:rsidR="0015578F" w:rsidRDefault="0015578F" w:rsidP="00C112CE">
      <w:pPr>
        <w:rPr>
          <w:rFonts w:ascii="Century Gothic" w:hAnsi="Century Gothic"/>
          <w:sz w:val="28"/>
          <w:szCs w:val="28"/>
        </w:rPr>
      </w:pPr>
    </w:p>
    <w:p w14:paraId="5D2804DC" w14:textId="77777777" w:rsidR="0015578F" w:rsidRDefault="0015578F" w:rsidP="00C112CE">
      <w:pPr>
        <w:rPr>
          <w:rFonts w:ascii="Century Gothic" w:hAnsi="Century Gothic"/>
          <w:sz w:val="28"/>
          <w:szCs w:val="28"/>
        </w:rPr>
      </w:pPr>
    </w:p>
    <w:p w14:paraId="2CFA0DE6" w14:textId="77777777" w:rsidR="00D6448A" w:rsidRDefault="00D6448A" w:rsidP="00C112CE">
      <w:pPr>
        <w:rPr>
          <w:rFonts w:ascii="Century Gothic" w:hAnsi="Century Gothic"/>
          <w:sz w:val="28"/>
          <w:szCs w:val="28"/>
        </w:rPr>
      </w:pPr>
    </w:p>
    <w:p w14:paraId="0FF3F771" w14:textId="77777777" w:rsidR="00D6448A" w:rsidRDefault="00D6448A" w:rsidP="00C112CE">
      <w:pPr>
        <w:rPr>
          <w:rFonts w:ascii="Century Gothic" w:hAnsi="Century Gothic"/>
          <w:sz w:val="28"/>
          <w:szCs w:val="28"/>
        </w:rPr>
      </w:pPr>
    </w:p>
    <w:p w14:paraId="2ED2D935" w14:textId="769F6D10" w:rsidR="00C112CE" w:rsidRPr="00D6448A" w:rsidRDefault="0015578F" w:rsidP="00C112CE">
      <w:pPr>
        <w:rPr>
          <w:rFonts w:ascii="Century Gothic" w:hAnsi="Century Gothic"/>
          <w:sz w:val="52"/>
          <w:szCs w:val="52"/>
        </w:rPr>
      </w:pPr>
      <w:r w:rsidRPr="00D6448A">
        <w:rPr>
          <w:rFonts w:ascii="Century Gothic" w:hAnsi="Century Gothic"/>
          <w:sz w:val="52"/>
          <w:szCs w:val="52"/>
        </w:rPr>
        <w:t>Be brave</w:t>
      </w:r>
      <w:r w:rsidR="00C112CE" w:rsidRPr="00D6448A">
        <w:rPr>
          <w:rFonts w:ascii="Century Gothic" w:hAnsi="Century Gothic"/>
          <w:sz w:val="52"/>
          <w:szCs w:val="52"/>
        </w:rPr>
        <w:t>.</w:t>
      </w:r>
    </w:p>
    <w:p w14:paraId="5CA128F7" w14:textId="26EA835F" w:rsidR="004B51E9" w:rsidRDefault="004B51E9">
      <w:pPr>
        <w:rPr>
          <w:rFonts w:ascii="Century Gothic" w:eastAsiaTheme="minorEastAsia" w:hAnsi="Century Gothic" w:cs="Helvetica Neue Light"/>
          <w:color w:val="1F2326"/>
          <w:sz w:val="32"/>
          <w:szCs w:val="32"/>
          <w:bdr w:val="nil"/>
        </w:rPr>
      </w:pPr>
      <w:r>
        <w:rPr>
          <w:rFonts w:ascii="Century Gothic" w:eastAsiaTheme="minorEastAsia" w:hAnsi="Century Gothic" w:cs="Helvetica Neue Light"/>
          <w:color w:val="1F2326"/>
          <w:sz w:val="32"/>
          <w:szCs w:val="32"/>
        </w:rPr>
        <w:br w:type="page"/>
      </w:r>
    </w:p>
    <w:p w14:paraId="778A5D35" w14:textId="77777777" w:rsidR="004B51E9" w:rsidRDefault="004B51E9" w:rsidP="00E26C89">
      <w:pPr>
        <w:pStyle w:val="Default"/>
        <w:rPr>
          <w:rFonts w:ascii="Century Gothic" w:eastAsiaTheme="minorEastAsia" w:hAnsi="Century Gothic" w:cs="Helvetica Neue Light"/>
          <w:color w:val="1F2326"/>
          <w:sz w:val="28"/>
          <w:szCs w:val="28"/>
        </w:rPr>
      </w:pPr>
    </w:p>
    <w:p w14:paraId="1226B55D" w14:textId="77777777" w:rsidR="004B51E9" w:rsidRDefault="004B51E9" w:rsidP="00E26C89">
      <w:pPr>
        <w:pStyle w:val="Default"/>
        <w:rPr>
          <w:rFonts w:ascii="Century Gothic" w:eastAsiaTheme="minorEastAsia" w:hAnsi="Century Gothic" w:cs="Helvetica Neue Light"/>
          <w:color w:val="1F2326"/>
          <w:sz w:val="28"/>
          <w:szCs w:val="28"/>
        </w:rPr>
      </w:pPr>
    </w:p>
    <w:p w14:paraId="27E78D58" w14:textId="77777777" w:rsidR="00BC16DE" w:rsidRDefault="004B51E9" w:rsidP="00E26C89">
      <w:pPr>
        <w:pStyle w:val="Default"/>
        <w:rPr>
          <w:ins w:id="38" w:author="Microsoft Office User" w:date="2017-03-20T10:35:00Z"/>
          <w:rFonts w:ascii="Century Gothic" w:eastAsiaTheme="minorEastAsia" w:hAnsi="Century Gothic" w:cs="Helvetica Neue Light"/>
          <w:color w:val="1F2326"/>
          <w:sz w:val="28"/>
          <w:szCs w:val="28"/>
        </w:rPr>
      </w:pPr>
      <w:r w:rsidRPr="004B51E9">
        <w:rPr>
          <w:rFonts w:ascii="Century Gothic" w:eastAsiaTheme="minorEastAsia" w:hAnsi="Century Gothic" w:cs="Helvetica Neue Light"/>
          <w:color w:val="1F2326"/>
          <w:sz w:val="28"/>
          <w:szCs w:val="28"/>
        </w:rPr>
        <w:t xml:space="preserve">“Truth is everybody is going to hurt you, you just </w:t>
      </w:r>
      <w:proofErr w:type="spellStart"/>
      <w:r w:rsidRPr="004B51E9">
        <w:rPr>
          <w:rFonts w:ascii="Century Gothic" w:eastAsiaTheme="minorEastAsia" w:hAnsi="Century Gothic" w:cs="Helvetica Neue Light"/>
          <w:color w:val="1F2326"/>
          <w:sz w:val="28"/>
          <w:szCs w:val="28"/>
        </w:rPr>
        <w:t>gotta</w:t>
      </w:r>
      <w:proofErr w:type="spellEnd"/>
      <w:r w:rsidRPr="004B51E9">
        <w:rPr>
          <w:rFonts w:ascii="Century Gothic" w:eastAsiaTheme="minorEastAsia" w:hAnsi="Century Gothic" w:cs="Helvetica Neue Light"/>
          <w:color w:val="1F2326"/>
          <w:sz w:val="28"/>
          <w:szCs w:val="28"/>
        </w:rPr>
        <w:t xml:space="preserve"> find the ones worth suffering for.”</w:t>
      </w:r>
    </w:p>
    <w:p w14:paraId="0DBE9F31" w14:textId="79262CCB" w:rsidR="00C112CE" w:rsidRPr="004B51E9" w:rsidRDefault="004B51E9" w:rsidP="00E26C89">
      <w:pPr>
        <w:pStyle w:val="Default"/>
        <w:rPr>
          <w:rFonts w:ascii="Century Gothic" w:eastAsiaTheme="minorEastAsia" w:hAnsi="Century Gothic" w:cs="Helvetica Neue Light"/>
          <w:color w:val="1F2326"/>
          <w:sz w:val="28"/>
          <w:szCs w:val="28"/>
        </w:rPr>
      </w:pPr>
      <w:r w:rsidRPr="004B51E9">
        <w:rPr>
          <w:rFonts w:ascii="Century Gothic" w:eastAsiaTheme="minorEastAsia" w:hAnsi="Century Gothic" w:cs="Helvetica Neue Light"/>
          <w:color w:val="1F2326"/>
          <w:sz w:val="28"/>
          <w:szCs w:val="28"/>
        </w:rPr>
        <w:t xml:space="preserve"> ~Bob Marley</w:t>
      </w:r>
    </w:p>
    <w:p w14:paraId="578FD3D4" w14:textId="77777777" w:rsidR="004B51E9" w:rsidRDefault="004B51E9" w:rsidP="00E26C89">
      <w:pPr>
        <w:pStyle w:val="Default"/>
        <w:rPr>
          <w:rFonts w:ascii="Century Gothic" w:eastAsiaTheme="minorEastAsia" w:hAnsi="Century Gothic" w:cs="Helvetica Neue Light"/>
          <w:color w:val="1F2326"/>
          <w:sz w:val="32"/>
          <w:szCs w:val="32"/>
        </w:rPr>
      </w:pPr>
    </w:p>
    <w:p w14:paraId="43BE5331" w14:textId="77777777" w:rsidR="004B51E9" w:rsidRDefault="004B51E9" w:rsidP="00E26C89">
      <w:pPr>
        <w:pStyle w:val="Default"/>
        <w:rPr>
          <w:rFonts w:ascii="Century Gothic" w:eastAsiaTheme="minorEastAsia" w:hAnsi="Century Gothic" w:cs="Helvetica Neue Light"/>
          <w:color w:val="1F2326"/>
          <w:sz w:val="32"/>
          <w:szCs w:val="32"/>
        </w:rPr>
      </w:pPr>
    </w:p>
    <w:p w14:paraId="6CEC3322" w14:textId="77777777" w:rsidR="00E129EE" w:rsidRPr="00820971" w:rsidRDefault="00E129EE" w:rsidP="00E129EE">
      <w:pPr>
        <w:pStyle w:val="Default"/>
        <w:rPr>
          <w:rFonts w:ascii="Century Gothic" w:hAnsi="Century Gothic"/>
          <w:color w:val="auto"/>
        </w:rPr>
      </w:pPr>
    </w:p>
    <w:p w14:paraId="258AC40C" w14:textId="77777777" w:rsidR="004B51E9" w:rsidRPr="00820971" w:rsidRDefault="004B51E9" w:rsidP="004B51E9">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2D0EE4A" w14:textId="7208750B" w:rsidR="004B51E9" w:rsidRDefault="004B51E9">
      <w:pPr>
        <w:rPr>
          <w:rFonts w:ascii="Century Gothic" w:hAnsi="Century Gothic" w:cs="Arial Unicode MS"/>
          <w:color w:val="000000"/>
          <w:sz w:val="28"/>
          <w:szCs w:val="28"/>
          <w:bdr w:val="nil"/>
        </w:rPr>
      </w:pPr>
      <w:r>
        <w:rPr>
          <w:rFonts w:ascii="Century Gothic" w:hAnsi="Century Gothic"/>
          <w:sz w:val="28"/>
          <w:szCs w:val="28"/>
        </w:rPr>
        <w:br w:type="page"/>
      </w:r>
    </w:p>
    <w:p w14:paraId="497F130B" w14:textId="77777777" w:rsidR="00E129EE" w:rsidRPr="00820971" w:rsidRDefault="00E129EE" w:rsidP="00E129EE">
      <w:pPr>
        <w:pStyle w:val="Default"/>
        <w:spacing w:line="360" w:lineRule="auto"/>
        <w:rPr>
          <w:rFonts w:ascii="Century Gothic" w:hAnsi="Century Gothic"/>
          <w:sz w:val="28"/>
          <w:szCs w:val="28"/>
        </w:rPr>
      </w:pPr>
    </w:p>
    <w:p w14:paraId="72F4DE5B" w14:textId="77777777" w:rsidR="0015578F" w:rsidRDefault="0015578F" w:rsidP="00C112CE">
      <w:pPr>
        <w:pStyle w:val="Default"/>
        <w:rPr>
          <w:rFonts w:ascii="Century Gothic" w:eastAsiaTheme="minorEastAsia" w:hAnsi="Century Gothic" w:cs="Helvetica Neue Light"/>
          <w:color w:val="1F2326"/>
          <w:sz w:val="28"/>
          <w:szCs w:val="28"/>
        </w:rPr>
      </w:pPr>
    </w:p>
    <w:p w14:paraId="33B630EF" w14:textId="53F7AF6A" w:rsidR="00C112CE" w:rsidRPr="00C112CE" w:rsidRDefault="00C112CE" w:rsidP="00C112CE">
      <w:pPr>
        <w:pStyle w:val="Default"/>
        <w:rPr>
          <w:rFonts w:ascii="Century Gothic" w:hAnsi="Century Gothic"/>
          <w:sz w:val="28"/>
          <w:szCs w:val="28"/>
        </w:rPr>
      </w:pPr>
      <w:r w:rsidRPr="00C112CE">
        <w:rPr>
          <w:rFonts w:ascii="Century Gothic" w:eastAsiaTheme="minorEastAsia" w:hAnsi="Century Gothic" w:cs="Helvetica Neue Light"/>
          <w:color w:val="1F2326"/>
          <w:sz w:val="28"/>
          <w:szCs w:val="28"/>
        </w:rPr>
        <w:t>When you are with your people</w:t>
      </w:r>
      <w:r w:rsidR="0015578F">
        <w:rPr>
          <w:rFonts w:ascii="Century Gothic" w:eastAsiaTheme="minorEastAsia" w:hAnsi="Century Gothic" w:cs="Helvetica Neue Light"/>
          <w:color w:val="1F2326"/>
          <w:sz w:val="28"/>
          <w:szCs w:val="28"/>
        </w:rPr>
        <w:t xml:space="preserve">… </w:t>
      </w:r>
      <w:r w:rsidRPr="00C112CE">
        <w:rPr>
          <w:rFonts w:ascii="Century Gothic" w:eastAsiaTheme="minorEastAsia" w:hAnsi="Century Gothic" w:cs="Helvetica Neue Light"/>
          <w:color w:val="1F2326"/>
          <w:sz w:val="28"/>
          <w:szCs w:val="28"/>
        </w:rPr>
        <w:t xml:space="preserve">be with them. Just be there. </w:t>
      </w:r>
      <w:proofErr w:type="gramStart"/>
      <w:r w:rsidRPr="00C112CE">
        <w:rPr>
          <w:rFonts w:ascii="Century Gothic" w:eastAsiaTheme="minorEastAsia" w:hAnsi="Century Gothic" w:cs="Helvetica Neue Light"/>
          <w:color w:val="1F2326"/>
          <w:sz w:val="28"/>
          <w:szCs w:val="28"/>
        </w:rPr>
        <w:t>With them.</w:t>
      </w:r>
      <w:proofErr w:type="gramEnd"/>
    </w:p>
    <w:p w14:paraId="4BF946DC" w14:textId="77777777" w:rsidR="00C112CE" w:rsidRDefault="00C112CE" w:rsidP="00552D08">
      <w:pPr>
        <w:rPr>
          <w:rFonts w:ascii="Century Gothic" w:eastAsia="Comic Sans MS" w:hAnsi="Century Gothic" w:cs="Comic Sans MS"/>
          <w:color w:val="000000"/>
          <w:bdr w:val="nil"/>
        </w:rPr>
      </w:pPr>
    </w:p>
    <w:p w14:paraId="1C390F39" w14:textId="77777777" w:rsidR="00C112CE" w:rsidRDefault="00C112CE" w:rsidP="00552D08">
      <w:pPr>
        <w:rPr>
          <w:rFonts w:ascii="Century Gothic" w:eastAsia="Comic Sans MS" w:hAnsi="Century Gothic" w:cs="Comic Sans MS"/>
          <w:color w:val="000000"/>
          <w:bdr w:val="nil"/>
        </w:rPr>
      </w:pPr>
    </w:p>
    <w:p w14:paraId="5409BE85" w14:textId="77777777" w:rsidR="00C112CE" w:rsidRDefault="00C112CE" w:rsidP="00552D08">
      <w:pPr>
        <w:rPr>
          <w:rFonts w:ascii="Century Gothic" w:eastAsia="Comic Sans MS" w:hAnsi="Century Gothic" w:cs="Comic Sans MS"/>
          <w:color w:val="000000"/>
          <w:bdr w:val="nil"/>
        </w:rPr>
      </w:pPr>
    </w:p>
    <w:p w14:paraId="4346FE50" w14:textId="77777777" w:rsidR="00C112CE" w:rsidRPr="00820971" w:rsidRDefault="00C112CE" w:rsidP="00C112C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5205052" w14:textId="5A5A7E64" w:rsidR="00D119D7" w:rsidRDefault="00D119D7">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760FAE1E" w14:textId="77777777" w:rsidR="00D119D7" w:rsidRDefault="00D119D7" w:rsidP="00552D08">
      <w:pPr>
        <w:rPr>
          <w:rFonts w:ascii="Century Gothic" w:eastAsia="Comic Sans MS" w:hAnsi="Century Gothic" w:cs="Comic Sans MS"/>
          <w:color w:val="000000"/>
          <w:sz w:val="28"/>
          <w:szCs w:val="28"/>
          <w:bdr w:val="nil"/>
        </w:rPr>
      </w:pPr>
    </w:p>
    <w:p w14:paraId="5297B5C6" w14:textId="77777777" w:rsidR="00D119D7" w:rsidRDefault="00D119D7" w:rsidP="00552D08">
      <w:pPr>
        <w:rPr>
          <w:rFonts w:ascii="Century Gothic" w:eastAsia="Comic Sans MS" w:hAnsi="Century Gothic" w:cs="Comic Sans MS"/>
          <w:color w:val="000000"/>
          <w:sz w:val="28"/>
          <w:szCs w:val="28"/>
          <w:bdr w:val="nil"/>
        </w:rPr>
      </w:pPr>
    </w:p>
    <w:p w14:paraId="212556F5" w14:textId="77777777" w:rsidR="00D119D7" w:rsidRDefault="00D119D7" w:rsidP="00552D08">
      <w:pPr>
        <w:rPr>
          <w:rFonts w:ascii="Century Gothic" w:eastAsia="Comic Sans MS" w:hAnsi="Century Gothic" w:cs="Comic Sans MS"/>
          <w:color w:val="000000"/>
          <w:sz w:val="28"/>
          <w:szCs w:val="28"/>
          <w:bdr w:val="nil"/>
        </w:rPr>
      </w:pPr>
    </w:p>
    <w:p w14:paraId="3085A94E" w14:textId="77777777" w:rsidR="00D119D7" w:rsidRDefault="00D119D7" w:rsidP="00552D08">
      <w:pPr>
        <w:rPr>
          <w:rFonts w:ascii="Century Gothic" w:eastAsia="Comic Sans MS" w:hAnsi="Century Gothic" w:cs="Comic Sans MS"/>
          <w:color w:val="000000"/>
          <w:sz w:val="28"/>
          <w:szCs w:val="28"/>
          <w:bdr w:val="nil"/>
        </w:rPr>
      </w:pPr>
    </w:p>
    <w:p w14:paraId="12BCE6F0" w14:textId="77777777" w:rsidR="00D119D7" w:rsidRDefault="00D119D7" w:rsidP="00552D08">
      <w:pPr>
        <w:rPr>
          <w:rFonts w:ascii="Century Gothic" w:eastAsia="Comic Sans MS" w:hAnsi="Century Gothic" w:cs="Comic Sans MS"/>
          <w:color w:val="000000"/>
          <w:sz w:val="28"/>
          <w:szCs w:val="28"/>
          <w:bdr w:val="nil"/>
        </w:rPr>
      </w:pPr>
    </w:p>
    <w:p w14:paraId="7A12103B" w14:textId="77777777" w:rsidR="00D119D7" w:rsidRDefault="00D119D7" w:rsidP="00552D08">
      <w:pPr>
        <w:rPr>
          <w:rFonts w:ascii="Century Gothic" w:eastAsia="Comic Sans MS" w:hAnsi="Century Gothic" w:cs="Comic Sans MS"/>
          <w:color w:val="000000"/>
          <w:sz w:val="28"/>
          <w:szCs w:val="28"/>
          <w:bdr w:val="nil"/>
        </w:rPr>
      </w:pPr>
    </w:p>
    <w:p w14:paraId="48916ED7" w14:textId="77777777" w:rsidR="00BC16DE" w:rsidRDefault="00D119D7" w:rsidP="00552D08">
      <w:pPr>
        <w:rPr>
          <w:ins w:id="39" w:author="Microsoft Office User" w:date="2017-03-20T10:35:00Z"/>
          <w:rFonts w:ascii="Century Gothic" w:eastAsia="Comic Sans MS" w:hAnsi="Century Gothic" w:cs="Comic Sans MS"/>
          <w:color w:val="000000"/>
          <w:sz w:val="28"/>
          <w:szCs w:val="28"/>
          <w:bdr w:val="nil"/>
        </w:rPr>
      </w:pPr>
      <w:r w:rsidRPr="00D119D7">
        <w:rPr>
          <w:rFonts w:ascii="Century Gothic" w:eastAsia="Comic Sans MS" w:hAnsi="Century Gothic" w:cs="Comic Sans MS"/>
          <w:color w:val="000000"/>
          <w:sz w:val="28"/>
          <w:szCs w:val="28"/>
          <w:bdr w:val="nil"/>
        </w:rPr>
        <w:t>“</w:t>
      </w:r>
      <w:r>
        <w:rPr>
          <w:rFonts w:ascii="Century Gothic" w:eastAsia="Comic Sans MS" w:hAnsi="Century Gothic" w:cs="Comic Sans MS"/>
          <w:color w:val="000000"/>
          <w:sz w:val="28"/>
          <w:szCs w:val="28"/>
          <w:bdr w:val="nil"/>
        </w:rPr>
        <w:t xml:space="preserve">I will always… </w:t>
      </w:r>
      <w:r w:rsidRPr="00D119D7">
        <w:rPr>
          <w:rFonts w:ascii="Century Gothic" w:eastAsia="Comic Sans MS" w:hAnsi="Century Gothic" w:cs="Comic Sans MS"/>
          <w:color w:val="000000"/>
          <w:sz w:val="28"/>
          <w:szCs w:val="28"/>
          <w:bdr w:val="nil"/>
        </w:rPr>
        <w:t xml:space="preserve">have your back.” </w:t>
      </w:r>
    </w:p>
    <w:p w14:paraId="5CAFA023" w14:textId="0E561B21" w:rsidR="00C112CE" w:rsidRPr="00D119D7" w:rsidRDefault="00D119D7" w:rsidP="00552D08">
      <w:pPr>
        <w:rPr>
          <w:rFonts w:ascii="Century Gothic" w:eastAsia="Comic Sans MS" w:hAnsi="Century Gothic" w:cs="Comic Sans MS"/>
          <w:color w:val="000000"/>
          <w:sz w:val="28"/>
          <w:szCs w:val="28"/>
          <w:bdr w:val="nil"/>
        </w:rPr>
      </w:pPr>
      <w:r w:rsidRPr="00D119D7">
        <w:rPr>
          <w:rFonts w:ascii="Century Gothic" w:eastAsia="Comic Sans MS" w:hAnsi="Century Gothic" w:cs="Comic Sans MS"/>
          <w:color w:val="000000"/>
          <w:sz w:val="28"/>
          <w:szCs w:val="28"/>
          <w:bdr w:val="nil"/>
        </w:rPr>
        <w:t>~Carolyn Chow</w:t>
      </w:r>
    </w:p>
    <w:p w14:paraId="4BD502CB" w14:textId="77777777" w:rsidR="00D119D7" w:rsidRDefault="00D119D7">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0DCC0844" w14:textId="77777777" w:rsidR="00D119D7" w:rsidRDefault="00D119D7">
      <w:pPr>
        <w:rPr>
          <w:rFonts w:ascii="Century Gothic" w:eastAsia="Comic Sans MS" w:hAnsi="Century Gothic" w:cs="Comic Sans MS"/>
          <w:color w:val="000000"/>
          <w:sz w:val="28"/>
          <w:szCs w:val="28"/>
          <w:bdr w:val="nil"/>
        </w:rPr>
      </w:pPr>
    </w:p>
    <w:p w14:paraId="6765CEB9" w14:textId="77777777" w:rsidR="00D119D7" w:rsidRDefault="00D119D7">
      <w:pPr>
        <w:rPr>
          <w:rFonts w:ascii="Century Gothic" w:eastAsia="Comic Sans MS" w:hAnsi="Century Gothic" w:cs="Comic Sans MS"/>
          <w:color w:val="000000"/>
          <w:sz w:val="28"/>
          <w:szCs w:val="28"/>
          <w:bdr w:val="nil"/>
        </w:rPr>
      </w:pPr>
    </w:p>
    <w:p w14:paraId="47B88DFC" w14:textId="77777777" w:rsidR="00D119D7" w:rsidRDefault="00D119D7">
      <w:pPr>
        <w:rPr>
          <w:rFonts w:ascii="Century Gothic" w:eastAsia="Comic Sans MS" w:hAnsi="Century Gothic" w:cs="Comic Sans MS"/>
          <w:color w:val="000000"/>
          <w:sz w:val="28"/>
          <w:szCs w:val="28"/>
          <w:bdr w:val="nil"/>
        </w:rPr>
      </w:pPr>
    </w:p>
    <w:p w14:paraId="185B7F7B" w14:textId="21125F8E" w:rsidR="00BC16DE" w:rsidRDefault="00D119D7">
      <w:pPr>
        <w:rPr>
          <w:ins w:id="40" w:author="Microsoft Office User" w:date="2017-03-20T10:35:00Z"/>
          <w:rFonts w:ascii="Century Gothic" w:eastAsia="Comic Sans MS" w:hAnsi="Century Gothic" w:cs="Comic Sans MS"/>
          <w:color w:val="000000"/>
          <w:sz w:val="28"/>
          <w:szCs w:val="28"/>
          <w:bdr w:val="nil"/>
        </w:rPr>
      </w:pPr>
      <w:r w:rsidRPr="00D119D7">
        <w:rPr>
          <w:rFonts w:ascii="Century Gothic" w:eastAsia="Comic Sans MS" w:hAnsi="Century Gothic" w:cs="Comic Sans MS"/>
          <w:color w:val="000000"/>
          <w:sz w:val="28"/>
          <w:szCs w:val="28"/>
          <w:bdr w:val="nil"/>
        </w:rPr>
        <w:t>“I was so naïve as a kid, I used to sneak behind the barn and do nothing.”</w:t>
      </w:r>
    </w:p>
    <w:p w14:paraId="0644CBAB" w14:textId="093657E5" w:rsidR="00D119D7" w:rsidRDefault="00D119D7">
      <w:pPr>
        <w:rPr>
          <w:rFonts w:ascii="Century Gothic" w:eastAsia="Comic Sans MS" w:hAnsi="Century Gothic" w:cs="Comic Sans MS"/>
          <w:color w:val="000000"/>
          <w:sz w:val="28"/>
          <w:szCs w:val="28"/>
          <w:bdr w:val="nil"/>
        </w:rPr>
      </w:pPr>
      <w:r w:rsidRPr="00D119D7">
        <w:rPr>
          <w:rFonts w:ascii="Century Gothic" w:eastAsia="Comic Sans MS" w:hAnsi="Century Gothic" w:cs="Comic Sans MS"/>
          <w:color w:val="000000"/>
          <w:sz w:val="28"/>
          <w:szCs w:val="28"/>
          <w:bdr w:val="nil"/>
        </w:rPr>
        <w:t>~Johnny Carson</w:t>
      </w:r>
    </w:p>
    <w:p w14:paraId="0E2BE347" w14:textId="77777777" w:rsidR="00D119D7" w:rsidRDefault="00D119D7">
      <w:pPr>
        <w:rPr>
          <w:rFonts w:ascii="Century Gothic" w:eastAsia="Comic Sans MS" w:hAnsi="Century Gothic" w:cs="Comic Sans MS"/>
          <w:color w:val="000000"/>
          <w:sz w:val="28"/>
          <w:szCs w:val="28"/>
          <w:bdr w:val="nil"/>
        </w:rPr>
      </w:pPr>
    </w:p>
    <w:p w14:paraId="44BACF65" w14:textId="77777777" w:rsidR="00D119D7" w:rsidRDefault="00D119D7">
      <w:pPr>
        <w:rPr>
          <w:rFonts w:ascii="Century Gothic" w:eastAsia="Comic Sans MS" w:hAnsi="Century Gothic" w:cs="Comic Sans MS"/>
          <w:color w:val="000000"/>
          <w:sz w:val="28"/>
          <w:szCs w:val="28"/>
          <w:bdr w:val="nil"/>
        </w:rPr>
      </w:pPr>
    </w:p>
    <w:p w14:paraId="51643EDA" w14:textId="77777777" w:rsidR="00D119D7" w:rsidRPr="00820971" w:rsidRDefault="00D119D7" w:rsidP="00D119D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3BD9EC0" w14:textId="18460616" w:rsidR="00C112CE" w:rsidRPr="00D119D7" w:rsidRDefault="00C112CE">
      <w:pPr>
        <w:rPr>
          <w:rFonts w:ascii="Century Gothic" w:eastAsia="Comic Sans MS" w:hAnsi="Century Gothic" w:cs="Comic Sans MS"/>
          <w:color w:val="000000"/>
          <w:sz w:val="28"/>
          <w:szCs w:val="28"/>
          <w:bdr w:val="nil"/>
        </w:rPr>
      </w:pPr>
      <w:r w:rsidRPr="00D119D7">
        <w:rPr>
          <w:rFonts w:ascii="Century Gothic" w:eastAsia="Comic Sans MS" w:hAnsi="Century Gothic" w:cs="Comic Sans MS"/>
          <w:color w:val="000000"/>
          <w:sz w:val="28"/>
          <w:szCs w:val="28"/>
          <w:bdr w:val="nil"/>
        </w:rPr>
        <w:br w:type="page"/>
      </w:r>
    </w:p>
    <w:p w14:paraId="47B80D03" w14:textId="77777777" w:rsidR="001A1304" w:rsidRDefault="001A1304" w:rsidP="00552D08">
      <w:pPr>
        <w:rPr>
          <w:rFonts w:ascii="Century Gothic" w:eastAsiaTheme="minorEastAsia" w:hAnsi="Century Gothic" w:cs="Helvetica Neue Light"/>
          <w:color w:val="1F2326"/>
          <w:sz w:val="28"/>
          <w:szCs w:val="28"/>
        </w:rPr>
      </w:pPr>
    </w:p>
    <w:p w14:paraId="7AD81104" w14:textId="77777777" w:rsidR="001A1304" w:rsidRDefault="001A1304" w:rsidP="00552D08">
      <w:pPr>
        <w:rPr>
          <w:rFonts w:ascii="Century Gothic" w:eastAsiaTheme="minorEastAsia" w:hAnsi="Century Gothic" w:cs="Helvetica Neue Light"/>
          <w:color w:val="1F2326"/>
          <w:sz w:val="28"/>
          <w:szCs w:val="28"/>
        </w:rPr>
      </w:pPr>
    </w:p>
    <w:p w14:paraId="4E11B9FE" w14:textId="77777777" w:rsidR="001A1304" w:rsidRDefault="001A1304" w:rsidP="00552D08">
      <w:pPr>
        <w:rPr>
          <w:rFonts w:ascii="Century Gothic" w:eastAsiaTheme="minorEastAsia" w:hAnsi="Century Gothic" w:cs="Helvetica Neue Light"/>
          <w:color w:val="1F2326"/>
          <w:sz w:val="28"/>
          <w:szCs w:val="28"/>
        </w:rPr>
      </w:pPr>
    </w:p>
    <w:p w14:paraId="053C0800" w14:textId="23E6A38B" w:rsidR="00E75C17" w:rsidRDefault="001A1304" w:rsidP="00552D08">
      <w:pPr>
        <w:rPr>
          <w:ins w:id="41" w:author="Microsoft Office User" w:date="2017-03-20T10:12:00Z"/>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w:t>
      </w:r>
      <w:ins w:id="42" w:author="Microsoft Office User" w:date="2017-03-20T10:12:00Z">
        <w:r w:rsidR="00E75C17">
          <w:rPr>
            <w:rFonts w:ascii="Century Gothic" w:eastAsiaTheme="minorEastAsia" w:hAnsi="Century Gothic" w:cs="Helvetica Neue Light"/>
            <w:color w:val="1F2326"/>
            <w:sz w:val="28"/>
            <w:szCs w:val="28"/>
          </w:rPr>
          <w:t xml:space="preserve">Knowing </w:t>
        </w:r>
      </w:ins>
      <w:r>
        <w:rPr>
          <w:rFonts w:ascii="Century Gothic" w:eastAsiaTheme="minorEastAsia" w:hAnsi="Century Gothic" w:cs="Helvetica Neue Light"/>
          <w:color w:val="1F2326"/>
          <w:sz w:val="28"/>
          <w:szCs w:val="28"/>
        </w:rPr>
        <w:t>is not enough, we must apply. Willing is not enough, we must do</w:t>
      </w:r>
      <w:ins w:id="43" w:author="Microsoft Office User" w:date="2017-03-20T10:12:00Z">
        <w:r w:rsidR="00E75C17">
          <w:rPr>
            <w:rFonts w:ascii="Century Gothic" w:eastAsiaTheme="minorEastAsia" w:hAnsi="Century Gothic" w:cs="Helvetica Neue Light"/>
            <w:color w:val="1F2326"/>
            <w:sz w:val="28"/>
            <w:szCs w:val="28"/>
          </w:rPr>
          <w:t>.”</w:t>
        </w:r>
      </w:ins>
    </w:p>
    <w:p w14:paraId="67E1B9AC" w14:textId="6B0B8C7D" w:rsidR="001A1304" w:rsidRDefault="001A1304" w:rsidP="00552D08">
      <w:pPr>
        <w:rPr>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~Bruce Lee</w:t>
      </w:r>
    </w:p>
    <w:p w14:paraId="01773768" w14:textId="77777777" w:rsidR="001A1304" w:rsidRDefault="001A1304" w:rsidP="00552D08">
      <w:pPr>
        <w:rPr>
          <w:rFonts w:ascii="Century Gothic" w:eastAsiaTheme="minorEastAsia" w:hAnsi="Century Gothic" w:cs="Helvetica Neue Light"/>
          <w:color w:val="1F2326"/>
          <w:sz w:val="28"/>
          <w:szCs w:val="28"/>
        </w:rPr>
      </w:pPr>
    </w:p>
    <w:p w14:paraId="5595478E" w14:textId="77777777" w:rsidR="001A1304" w:rsidRDefault="001A1304" w:rsidP="00552D08">
      <w:pPr>
        <w:rPr>
          <w:rFonts w:ascii="Century Gothic" w:eastAsiaTheme="minorEastAsia" w:hAnsi="Century Gothic" w:cs="Helvetica Neue Light"/>
          <w:color w:val="1F2326"/>
          <w:sz w:val="28"/>
          <w:szCs w:val="28"/>
        </w:rPr>
      </w:pPr>
    </w:p>
    <w:p w14:paraId="66C41D58" w14:textId="77777777" w:rsidR="001A1304" w:rsidRPr="00820971" w:rsidRDefault="001A1304" w:rsidP="001A130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165BAAD" w14:textId="77777777" w:rsidR="001A1304" w:rsidRDefault="001A1304" w:rsidP="00552D08">
      <w:pPr>
        <w:rPr>
          <w:rFonts w:ascii="Century Gothic" w:eastAsia="Comic Sans MS" w:hAnsi="Century Gothic" w:cs="Comic Sans MS"/>
          <w:color w:val="000000"/>
          <w:bdr w:val="nil"/>
        </w:rPr>
      </w:pPr>
    </w:p>
    <w:p w14:paraId="72A1E416" w14:textId="77777777" w:rsidR="001A1304" w:rsidRDefault="001A1304">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22007FA5" w14:textId="77777777" w:rsidR="001A1304" w:rsidRDefault="001A1304" w:rsidP="001A1304">
      <w:pPr>
        <w:rPr>
          <w:rFonts w:ascii="Century Gothic" w:eastAsiaTheme="minorEastAsia" w:hAnsi="Century Gothic" w:cs="Helvetica Neue Light"/>
          <w:color w:val="1F2326"/>
          <w:sz w:val="28"/>
          <w:szCs w:val="28"/>
        </w:rPr>
      </w:pPr>
    </w:p>
    <w:p w14:paraId="082DB30A" w14:textId="77777777" w:rsidR="001A1304" w:rsidRDefault="001A1304" w:rsidP="001A1304">
      <w:pPr>
        <w:rPr>
          <w:rFonts w:ascii="Century Gothic" w:eastAsiaTheme="minorEastAsia" w:hAnsi="Century Gothic" w:cs="Helvetica Neue Light"/>
          <w:color w:val="1F2326"/>
          <w:sz w:val="28"/>
          <w:szCs w:val="28"/>
        </w:rPr>
      </w:pPr>
    </w:p>
    <w:p w14:paraId="5C3A2ECB" w14:textId="77777777" w:rsidR="001A1304" w:rsidRDefault="001A1304" w:rsidP="001A1304">
      <w:pPr>
        <w:rPr>
          <w:rFonts w:ascii="Century Gothic" w:eastAsiaTheme="minorEastAsia" w:hAnsi="Century Gothic" w:cs="Helvetica Neue Light"/>
          <w:color w:val="1F2326"/>
          <w:sz w:val="28"/>
          <w:szCs w:val="28"/>
        </w:rPr>
      </w:pPr>
    </w:p>
    <w:p w14:paraId="04D6A73D" w14:textId="77777777" w:rsidR="00BC16DE" w:rsidRDefault="001A1304" w:rsidP="001A1304">
      <w:pPr>
        <w:rPr>
          <w:ins w:id="44" w:author="Microsoft Office User" w:date="2017-03-20T10:36:00Z"/>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 xml:space="preserve">“Knowledge is knowing a tomato is a fruit; wisdom is knowing not to put it in a fruit salad.” </w:t>
      </w:r>
    </w:p>
    <w:p w14:paraId="1D8BCE92" w14:textId="39DA87BB" w:rsidR="001A1304" w:rsidRDefault="001A1304" w:rsidP="001A1304">
      <w:pPr>
        <w:rPr>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 xml:space="preserve">~Miles </w:t>
      </w:r>
      <w:proofErr w:type="spellStart"/>
      <w:r>
        <w:rPr>
          <w:rFonts w:ascii="Century Gothic" w:eastAsiaTheme="minorEastAsia" w:hAnsi="Century Gothic" w:cs="Helvetica Neue Light"/>
          <w:color w:val="1F2326"/>
          <w:sz w:val="28"/>
          <w:szCs w:val="28"/>
        </w:rPr>
        <w:t>Kington</w:t>
      </w:r>
      <w:proofErr w:type="spellEnd"/>
    </w:p>
    <w:p w14:paraId="178081F8" w14:textId="77777777" w:rsidR="001A1304" w:rsidRDefault="001A1304" w:rsidP="001A1304">
      <w:pPr>
        <w:rPr>
          <w:rFonts w:ascii="Century Gothic" w:eastAsiaTheme="minorEastAsia" w:hAnsi="Century Gothic" w:cs="Helvetica Neue Light"/>
          <w:color w:val="1F2326"/>
          <w:sz w:val="28"/>
          <w:szCs w:val="28"/>
        </w:rPr>
      </w:pPr>
    </w:p>
    <w:p w14:paraId="3806D326" w14:textId="77777777" w:rsidR="001A1304" w:rsidRDefault="001A1304" w:rsidP="001A1304">
      <w:pPr>
        <w:rPr>
          <w:rFonts w:ascii="Century Gothic" w:eastAsiaTheme="minorEastAsia" w:hAnsi="Century Gothic" w:cs="Helvetica Neue Light"/>
          <w:color w:val="1F2326"/>
          <w:sz w:val="28"/>
          <w:szCs w:val="28"/>
        </w:rPr>
      </w:pPr>
    </w:p>
    <w:p w14:paraId="78DF1A4A" w14:textId="77777777" w:rsidR="001A1304" w:rsidRPr="00820971" w:rsidRDefault="001A1304" w:rsidP="001A130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F25D4D0" w14:textId="77777777" w:rsidR="001A1304" w:rsidRDefault="001A1304" w:rsidP="00552D08">
      <w:pPr>
        <w:rPr>
          <w:rFonts w:ascii="Century Gothic" w:eastAsia="Comic Sans MS" w:hAnsi="Century Gothic" w:cs="Comic Sans MS"/>
          <w:color w:val="000000"/>
          <w:bdr w:val="nil"/>
        </w:rPr>
      </w:pPr>
    </w:p>
    <w:p w14:paraId="5961F1F3" w14:textId="77777777" w:rsidR="001A1304" w:rsidRDefault="001A1304" w:rsidP="00552D08">
      <w:pPr>
        <w:rPr>
          <w:rFonts w:ascii="Century Gothic" w:eastAsia="Comic Sans MS" w:hAnsi="Century Gothic" w:cs="Comic Sans MS"/>
          <w:color w:val="000000"/>
          <w:bdr w:val="nil"/>
        </w:rPr>
      </w:pPr>
    </w:p>
    <w:p w14:paraId="17CE635F" w14:textId="77777777" w:rsidR="001A1304" w:rsidRDefault="001A1304">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68DB97F4" w14:textId="77777777" w:rsidR="001A1304" w:rsidRDefault="001A1304" w:rsidP="001A1304">
      <w:pPr>
        <w:rPr>
          <w:rFonts w:ascii="Century Gothic" w:hAnsi="Century Gothic" w:cs="Times New Roman"/>
        </w:rPr>
      </w:pPr>
    </w:p>
    <w:p w14:paraId="4B614A80" w14:textId="77777777" w:rsidR="001A1304" w:rsidRDefault="001A1304" w:rsidP="001A1304">
      <w:pPr>
        <w:rPr>
          <w:rFonts w:ascii="Century Gothic" w:hAnsi="Century Gothic" w:cs="Times New Roman"/>
        </w:rPr>
      </w:pPr>
    </w:p>
    <w:p w14:paraId="14CD079C" w14:textId="77777777" w:rsidR="0015578F" w:rsidRDefault="0015578F" w:rsidP="001A1304">
      <w:pPr>
        <w:rPr>
          <w:rFonts w:ascii="Century Gothic" w:hAnsi="Century Gothic" w:cs="Times New Roman"/>
          <w:sz w:val="32"/>
          <w:szCs w:val="32"/>
        </w:rPr>
      </w:pPr>
    </w:p>
    <w:p w14:paraId="351982DC" w14:textId="77777777" w:rsidR="00E75C17" w:rsidRDefault="001A1304" w:rsidP="001A1304">
      <w:pPr>
        <w:rPr>
          <w:ins w:id="45" w:author="Microsoft Office User" w:date="2017-03-20T10:13:00Z"/>
          <w:rFonts w:ascii="Century Gothic" w:hAnsi="Century Gothic" w:cs="Times New Roman"/>
          <w:sz w:val="28"/>
          <w:szCs w:val="28"/>
        </w:rPr>
      </w:pPr>
      <w:r w:rsidRPr="00E340EA">
        <w:rPr>
          <w:rFonts w:ascii="Century Gothic" w:hAnsi="Century Gothic" w:cs="Times New Roman"/>
          <w:sz w:val="28"/>
          <w:szCs w:val="28"/>
        </w:rPr>
        <w:t>“If you're brave enough to leave behind everything familiar and comforting, and set out on a truth-seeking journey…and if you are prepared to face and forgive some very difficult realities about yourself, then the truth will not be withheld from you.”</w:t>
      </w:r>
    </w:p>
    <w:p w14:paraId="723A3E14" w14:textId="48D3AC2C" w:rsidR="001A1304" w:rsidRPr="00E340EA" w:rsidRDefault="001A1304" w:rsidP="001A1304">
      <w:pPr>
        <w:rPr>
          <w:rFonts w:ascii="Century Gothic" w:hAnsi="Century Gothic" w:cs="Times New Roman"/>
          <w:sz w:val="28"/>
          <w:szCs w:val="28"/>
        </w:rPr>
      </w:pPr>
      <w:r w:rsidRPr="00E340EA">
        <w:rPr>
          <w:rFonts w:ascii="Century Gothic" w:hAnsi="Century Gothic" w:cs="Times New Roman"/>
          <w:sz w:val="28"/>
          <w:szCs w:val="28"/>
        </w:rPr>
        <w:t xml:space="preserve"> ~Elizabeth Gilbert, </w:t>
      </w:r>
      <w:ins w:id="46" w:author="Microsoft Office User" w:date="2017-03-20T10:13:00Z">
        <w:r w:rsidR="00E75C17">
          <w:rPr>
            <w:rFonts w:ascii="Century Gothic" w:hAnsi="Century Gothic" w:cs="Times New Roman"/>
            <w:sz w:val="28"/>
            <w:szCs w:val="28"/>
          </w:rPr>
          <w:br/>
        </w:r>
      </w:ins>
      <w:r w:rsidRPr="00CB057F">
        <w:rPr>
          <w:rFonts w:ascii="Century Gothic" w:hAnsi="Century Gothic" w:cs="Times New Roman"/>
          <w:i/>
          <w:sz w:val="28"/>
          <w:szCs w:val="28"/>
        </w:rPr>
        <w:t>Eat Pray Love</w:t>
      </w:r>
      <w:r w:rsidRPr="00E340EA">
        <w:rPr>
          <w:rFonts w:ascii="Century Gothic" w:hAnsi="Century Gothic" w:cs="Apple Chancery"/>
          <w:sz w:val="28"/>
          <w:szCs w:val="28"/>
        </w:rPr>
        <w:t xml:space="preserve"> </w:t>
      </w:r>
    </w:p>
    <w:p w14:paraId="3F6C7FA0" w14:textId="77777777" w:rsidR="001A1304" w:rsidRPr="00820971" w:rsidRDefault="001A1304" w:rsidP="001A1304">
      <w:pPr>
        <w:rPr>
          <w:rFonts w:ascii="Century Gothic" w:hAnsi="Century Gothic"/>
        </w:rPr>
      </w:pPr>
    </w:p>
    <w:p w14:paraId="4068E86E" w14:textId="77777777" w:rsidR="001A1304" w:rsidRPr="00820971" w:rsidRDefault="001A1304" w:rsidP="001A1304">
      <w:pPr>
        <w:rPr>
          <w:rFonts w:ascii="Century Gothic" w:hAnsi="Century Gothic"/>
        </w:rPr>
      </w:pPr>
    </w:p>
    <w:p w14:paraId="1B5D9D27" w14:textId="4EE758FC" w:rsidR="001A1304" w:rsidRDefault="001A1304">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1C4D9F0E" w14:textId="77777777" w:rsidR="001A1304" w:rsidRDefault="001A1304" w:rsidP="00552D08">
      <w:pPr>
        <w:rPr>
          <w:rFonts w:ascii="Century Gothic" w:eastAsia="Comic Sans MS" w:hAnsi="Century Gothic" w:cs="Comic Sans MS"/>
          <w:color w:val="000000"/>
          <w:bdr w:val="nil"/>
        </w:rPr>
      </w:pPr>
    </w:p>
    <w:p w14:paraId="5E6F3411" w14:textId="77777777" w:rsidR="00736FB1" w:rsidRDefault="00736FB1" w:rsidP="00736FB1">
      <w:pPr>
        <w:pStyle w:val="Default"/>
        <w:rPr>
          <w:rFonts w:ascii="Century Gothic" w:hAnsi="Century Gothic"/>
          <w:sz w:val="24"/>
          <w:szCs w:val="24"/>
        </w:rPr>
      </w:pPr>
    </w:p>
    <w:p w14:paraId="6B2D503B" w14:textId="77777777" w:rsidR="00736FB1" w:rsidRPr="00510594" w:rsidRDefault="00736FB1" w:rsidP="00736FB1">
      <w:pPr>
        <w:pStyle w:val="Default"/>
        <w:rPr>
          <w:rFonts w:ascii="Century Gothic" w:hAnsi="Century Gothic"/>
          <w:sz w:val="28"/>
          <w:szCs w:val="28"/>
        </w:rPr>
      </w:pPr>
    </w:p>
    <w:p w14:paraId="63823A3E" w14:textId="77777777" w:rsidR="008E7B01" w:rsidRDefault="008E7B01" w:rsidP="008E7B01">
      <w:pPr>
        <w:pStyle w:val="Default"/>
        <w:rPr>
          <w:rFonts w:ascii="Century Gothic" w:hAnsi="Century Gothic"/>
          <w:sz w:val="28"/>
          <w:szCs w:val="28"/>
        </w:rPr>
      </w:pPr>
    </w:p>
    <w:p w14:paraId="16013744" w14:textId="77777777" w:rsidR="008E7B01" w:rsidRDefault="008E7B01" w:rsidP="008E7B01">
      <w:pPr>
        <w:pStyle w:val="Default"/>
        <w:rPr>
          <w:rFonts w:ascii="Century Gothic" w:hAnsi="Century Gothic"/>
          <w:sz w:val="28"/>
          <w:szCs w:val="28"/>
        </w:rPr>
      </w:pPr>
    </w:p>
    <w:p w14:paraId="47B1DDE8" w14:textId="77777777" w:rsidR="008E7B01" w:rsidRDefault="008E7B01" w:rsidP="008E7B01">
      <w:pPr>
        <w:pStyle w:val="Default"/>
        <w:rPr>
          <w:rFonts w:ascii="Century Gothic" w:hAnsi="Century Gothic"/>
          <w:sz w:val="28"/>
          <w:szCs w:val="28"/>
        </w:rPr>
      </w:pPr>
    </w:p>
    <w:p w14:paraId="6AE80E87" w14:textId="77777777" w:rsidR="008E7B01" w:rsidRDefault="008E7B01" w:rsidP="008E7B01">
      <w:pPr>
        <w:pStyle w:val="Default"/>
        <w:rPr>
          <w:rFonts w:ascii="Century Gothic" w:hAnsi="Century Gothic"/>
          <w:sz w:val="28"/>
          <w:szCs w:val="28"/>
        </w:rPr>
      </w:pPr>
      <w:r w:rsidRPr="00510594">
        <w:rPr>
          <w:rFonts w:ascii="Century Gothic" w:hAnsi="Century Gothic"/>
          <w:sz w:val="28"/>
          <w:szCs w:val="28"/>
        </w:rPr>
        <w:t>“Stop acting like you live twice.” ~Anonymous</w:t>
      </w:r>
    </w:p>
    <w:p w14:paraId="2CC3C403" w14:textId="653B526C" w:rsidR="00E340EA" w:rsidRDefault="00E340EA" w:rsidP="00E340EA">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292C4D26" w14:textId="77777777" w:rsidR="00E340EA" w:rsidRPr="00510594" w:rsidRDefault="00E340EA" w:rsidP="00736FB1">
      <w:pPr>
        <w:pStyle w:val="Default"/>
        <w:rPr>
          <w:rFonts w:ascii="Century Gothic" w:hAnsi="Century Gothic"/>
          <w:sz w:val="28"/>
          <w:szCs w:val="28"/>
        </w:rPr>
      </w:pPr>
    </w:p>
    <w:p w14:paraId="57CB6EE4" w14:textId="77777777" w:rsidR="008E7B01" w:rsidRDefault="008E7B01" w:rsidP="008E7B01">
      <w:pPr>
        <w:pStyle w:val="Default"/>
        <w:rPr>
          <w:rFonts w:ascii="Century Gothic" w:hAnsi="Century Gothic"/>
          <w:sz w:val="28"/>
          <w:szCs w:val="28"/>
        </w:rPr>
      </w:pPr>
    </w:p>
    <w:p w14:paraId="3269FF9D" w14:textId="77777777" w:rsidR="008E7B01" w:rsidRDefault="008E7B01" w:rsidP="008E7B01">
      <w:pPr>
        <w:pStyle w:val="Default"/>
        <w:rPr>
          <w:rFonts w:ascii="Century Gothic" w:hAnsi="Century Gothic"/>
          <w:sz w:val="28"/>
          <w:szCs w:val="28"/>
        </w:rPr>
      </w:pPr>
    </w:p>
    <w:p w14:paraId="0D9ADB96" w14:textId="77777777" w:rsidR="008E7B01" w:rsidRDefault="008E7B01" w:rsidP="008E7B01">
      <w:pPr>
        <w:pStyle w:val="Default"/>
        <w:rPr>
          <w:rFonts w:ascii="Century Gothic" w:eastAsia="Comic Sans MS" w:hAnsi="Century Gothic" w:cs="Comic Sans MS"/>
          <w:sz w:val="28"/>
          <w:szCs w:val="28"/>
        </w:rPr>
      </w:pPr>
    </w:p>
    <w:p w14:paraId="08E6B5DA" w14:textId="77777777" w:rsidR="008E7B01" w:rsidRDefault="008E7B01" w:rsidP="008E7B01">
      <w:pPr>
        <w:pStyle w:val="Default"/>
        <w:rPr>
          <w:rFonts w:ascii="Century Gothic" w:eastAsia="Comic Sans MS" w:hAnsi="Century Gothic" w:cs="Comic Sans MS"/>
          <w:sz w:val="28"/>
          <w:szCs w:val="28"/>
        </w:rPr>
      </w:pPr>
    </w:p>
    <w:p w14:paraId="15DB340E" w14:textId="77777777" w:rsidR="008E7B01" w:rsidRDefault="008E7B01" w:rsidP="008E7B01">
      <w:pPr>
        <w:pStyle w:val="Default"/>
        <w:rPr>
          <w:rFonts w:ascii="Century Gothic" w:eastAsia="Comic Sans MS" w:hAnsi="Century Gothic" w:cs="Comic Sans MS"/>
          <w:sz w:val="28"/>
          <w:szCs w:val="28"/>
        </w:rPr>
      </w:pPr>
    </w:p>
    <w:p w14:paraId="4D8A5F8B" w14:textId="77777777" w:rsidR="00BC16DE" w:rsidRDefault="008E7B01" w:rsidP="008E7B01">
      <w:pPr>
        <w:pStyle w:val="Default"/>
        <w:rPr>
          <w:ins w:id="47" w:author="Microsoft Office User" w:date="2017-03-20T10:36:00Z"/>
          <w:rFonts w:ascii="Century Gothic" w:eastAsia="Comic Sans MS" w:hAnsi="Century Gothic" w:cs="Comic Sans MS"/>
          <w:sz w:val="28"/>
          <w:szCs w:val="28"/>
        </w:rPr>
      </w:pPr>
      <w:r>
        <w:rPr>
          <w:rFonts w:ascii="Century Gothic" w:eastAsia="Comic Sans MS" w:hAnsi="Century Gothic" w:cs="Comic Sans MS"/>
          <w:sz w:val="28"/>
          <w:szCs w:val="28"/>
        </w:rPr>
        <w:t xml:space="preserve">“Tragedy is when I cut my finger. Comedy is when you fall into an open sewer and die.” </w:t>
      </w:r>
    </w:p>
    <w:p w14:paraId="277FFB42" w14:textId="508044D1" w:rsidR="008E7B01" w:rsidRDefault="008E7B01" w:rsidP="008E7B01">
      <w:pPr>
        <w:pStyle w:val="Default"/>
        <w:rPr>
          <w:rFonts w:ascii="Century Gothic" w:hAnsi="Century Gothic"/>
          <w:sz w:val="28"/>
          <w:szCs w:val="28"/>
        </w:rPr>
      </w:pPr>
      <w:r>
        <w:rPr>
          <w:rFonts w:ascii="Century Gothic" w:eastAsia="Comic Sans MS" w:hAnsi="Century Gothic" w:cs="Comic Sans MS"/>
          <w:sz w:val="28"/>
          <w:szCs w:val="28"/>
        </w:rPr>
        <w:t>~Mel Brooks</w:t>
      </w:r>
    </w:p>
    <w:p w14:paraId="2648275D" w14:textId="446BE264" w:rsidR="00736FB1" w:rsidRDefault="00736FB1">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79D8F303" w14:textId="77777777" w:rsidR="00736FB1" w:rsidRDefault="00736FB1" w:rsidP="00552D08">
      <w:pPr>
        <w:rPr>
          <w:rFonts w:ascii="Century Gothic" w:eastAsia="Comic Sans MS" w:hAnsi="Century Gothic" w:cs="Comic Sans MS"/>
          <w:color w:val="000000"/>
          <w:bdr w:val="nil"/>
        </w:rPr>
      </w:pPr>
    </w:p>
    <w:p w14:paraId="391AEE42" w14:textId="77777777" w:rsidR="00736FB1" w:rsidRDefault="00736FB1" w:rsidP="00552D08">
      <w:pPr>
        <w:rPr>
          <w:rFonts w:ascii="Century Gothic" w:eastAsia="Comic Sans MS" w:hAnsi="Century Gothic" w:cs="Comic Sans MS"/>
          <w:color w:val="000000"/>
          <w:bdr w:val="nil"/>
        </w:rPr>
      </w:pPr>
    </w:p>
    <w:p w14:paraId="58111B24" w14:textId="77777777" w:rsidR="00736FB1" w:rsidRDefault="00736FB1" w:rsidP="00736FB1">
      <w:pPr>
        <w:rPr>
          <w:rFonts w:ascii="Century Gothic" w:hAnsi="Century Gothic"/>
        </w:rPr>
      </w:pPr>
    </w:p>
    <w:p w14:paraId="1C785385" w14:textId="77777777" w:rsidR="00736FB1" w:rsidRPr="00820971" w:rsidRDefault="00736FB1" w:rsidP="00736FB1">
      <w:pPr>
        <w:rPr>
          <w:rFonts w:ascii="Century Gothic" w:hAnsi="Century Gothic"/>
        </w:rPr>
      </w:pPr>
    </w:p>
    <w:p w14:paraId="234B24EC" w14:textId="3AF1CCE9" w:rsidR="00736FB1" w:rsidRPr="00736FB1" w:rsidRDefault="00736FB1" w:rsidP="00736FB1">
      <w:pPr>
        <w:rPr>
          <w:rFonts w:ascii="Century Gothic" w:hAnsi="Century Gothic"/>
          <w:sz w:val="28"/>
          <w:szCs w:val="28"/>
        </w:rPr>
      </w:pPr>
      <w:r w:rsidRPr="00736FB1">
        <w:rPr>
          <w:rFonts w:ascii="Century Gothic" w:hAnsi="Century Gothic"/>
          <w:sz w:val="28"/>
          <w:szCs w:val="28"/>
        </w:rPr>
        <w:t>Decide what you want. Write that shit down. Make a fucking plan. And work on it. Every. Single. Day.</w:t>
      </w:r>
    </w:p>
    <w:p w14:paraId="14D43A58" w14:textId="77777777" w:rsidR="00736FB1" w:rsidRPr="00820971" w:rsidRDefault="00736FB1" w:rsidP="00736FB1">
      <w:pPr>
        <w:rPr>
          <w:rFonts w:ascii="Century Gothic" w:hAnsi="Century Gothic"/>
        </w:rPr>
      </w:pPr>
    </w:p>
    <w:p w14:paraId="2CCEF5D2" w14:textId="77777777" w:rsidR="00736FB1" w:rsidRPr="00820971" w:rsidRDefault="00736FB1" w:rsidP="00736FB1">
      <w:pPr>
        <w:rPr>
          <w:rFonts w:ascii="Century Gothic" w:hAnsi="Century Gothic"/>
        </w:rPr>
      </w:pPr>
    </w:p>
    <w:p w14:paraId="1AB94771" w14:textId="77777777" w:rsidR="00736FB1" w:rsidRPr="00820971" w:rsidRDefault="00736FB1" w:rsidP="00736FB1">
      <w:pPr>
        <w:rPr>
          <w:rFonts w:ascii="Century Gothic" w:hAnsi="Century Gothic"/>
        </w:rPr>
      </w:pPr>
    </w:p>
    <w:p w14:paraId="50F67ED6" w14:textId="77777777" w:rsidR="00736FB1" w:rsidRPr="00820971" w:rsidRDefault="00736FB1" w:rsidP="00736FB1">
      <w:pPr>
        <w:rPr>
          <w:rFonts w:ascii="Century Gothic" w:hAnsi="Century Gothic"/>
        </w:rPr>
      </w:pPr>
    </w:p>
    <w:p w14:paraId="1B6CA7D8" w14:textId="77777777" w:rsidR="00736FB1" w:rsidRPr="00820971" w:rsidRDefault="00736FB1" w:rsidP="00736FB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7176126" w14:textId="77777777" w:rsidR="00736FB1" w:rsidRDefault="00736FB1" w:rsidP="00736FB1">
      <w:pPr>
        <w:rPr>
          <w:rFonts w:ascii="Century Gothic" w:eastAsia="Comic Sans MS" w:hAnsi="Century Gothic" w:cs="Comic Sans MS"/>
          <w:color w:val="000000"/>
          <w:bdr w:val="nil"/>
        </w:rPr>
      </w:pPr>
      <w:r w:rsidRPr="00820971">
        <w:rPr>
          <w:rFonts w:ascii="Century Gothic" w:eastAsia="Comic Sans MS" w:hAnsi="Century Gothic" w:cs="Comic Sans MS"/>
          <w:color w:val="000000"/>
          <w:bdr w:val="nil"/>
        </w:rPr>
        <w:t xml:space="preserve"> </w:t>
      </w:r>
    </w:p>
    <w:p w14:paraId="57BDCE2F" w14:textId="77777777" w:rsidR="00736FB1" w:rsidRDefault="00736FB1">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529590E7" w14:textId="77777777" w:rsidR="00736FB1" w:rsidRDefault="00736FB1" w:rsidP="00736FB1">
      <w:pPr>
        <w:rPr>
          <w:rFonts w:ascii="Century Gothic" w:hAnsi="Century Gothic"/>
          <w:sz w:val="28"/>
          <w:szCs w:val="28"/>
        </w:rPr>
      </w:pPr>
    </w:p>
    <w:p w14:paraId="1568B7FC" w14:textId="77777777" w:rsidR="008E7B01" w:rsidRDefault="008E7B01" w:rsidP="00736FB1">
      <w:pPr>
        <w:rPr>
          <w:rFonts w:ascii="Century Gothic" w:hAnsi="Century Gothic"/>
          <w:sz w:val="28"/>
          <w:szCs w:val="28"/>
        </w:rPr>
      </w:pPr>
    </w:p>
    <w:p w14:paraId="6D66E92E" w14:textId="77777777" w:rsidR="008E7B01" w:rsidRDefault="008E7B01" w:rsidP="00736FB1">
      <w:pPr>
        <w:rPr>
          <w:rFonts w:ascii="Century Gothic" w:hAnsi="Century Gothic"/>
          <w:sz w:val="28"/>
          <w:szCs w:val="28"/>
        </w:rPr>
      </w:pPr>
    </w:p>
    <w:p w14:paraId="4EE4C9DB" w14:textId="77777777" w:rsidR="00736FB1" w:rsidRDefault="00736FB1" w:rsidP="00736FB1">
      <w:pPr>
        <w:rPr>
          <w:rFonts w:ascii="Century Gothic" w:hAnsi="Century Gothic"/>
          <w:sz w:val="28"/>
          <w:szCs w:val="28"/>
        </w:rPr>
      </w:pPr>
    </w:p>
    <w:p w14:paraId="05F8013C" w14:textId="7287D194" w:rsidR="00736FB1" w:rsidRPr="008E7B01" w:rsidRDefault="00736FB1" w:rsidP="00736FB1">
      <w:pPr>
        <w:rPr>
          <w:rFonts w:ascii="Century Gothic" w:hAnsi="Century Gothic"/>
          <w:sz w:val="28"/>
          <w:szCs w:val="28"/>
        </w:rPr>
      </w:pPr>
      <w:r w:rsidRPr="008E7B01">
        <w:rPr>
          <w:rFonts w:ascii="Century Gothic" w:hAnsi="Century Gothic"/>
          <w:sz w:val="28"/>
          <w:szCs w:val="28"/>
        </w:rPr>
        <w:t xml:space="preserve">On some level when we’re </w:t>
      </w:r>
      <w:proofErr w:type="gramStart"/>
      <w:r w:rsidRPr="008E7B01">
        <w:rPr>
          <w:rFonts w:ascii="Century Gothic" w:hAnsi="Century Gothic"/>
          <w:sz w:val="28"/>
          <w:szCs w:val="28"/>
        </w:rPr>
        <w:t>people-pleasing</w:t>
      </w:r>
      <w:proofErr w:type="gramEnd"/>
      <w:r w:rsidRPr="008E7B01">
        <w:rPr>
          <w:rFonts w:ascii="Century Gothic" w:hAnsi="Century Gothic"/>
          <w:sz w:val="28"/>
          <w:szCs w:val="28"/>
        </w:rPr>
        <w:t>, we believe that the person would not love us if w</w:t>
      </w:r>
      <w:r w:rsidR="008E7B01">
        <w:rPr>
          <w:rFonts w:ascii="Century Gothic" w:hAnsi="Century Gothic"/>
          <w:sz w:val="28"/>
          <w:szCs w:val="28"/>
        </w:rPr>
        <w:t xml:space="preserve">e just were our normal selves. </w:t>
      </w:r>
      <w:r w:rsidRPr="008E7B01">
        <w:rPr>
          <w:rFonts w:ascii="Century Gothic" w:hAnsi="Century Gothic"/>
          <w:sz w:val="28"/>
          <w:szCs w:val="28"/>
        </w:rPr>
        <w:t>If we’re always trying to make the situation good and happy for others, how can people really trust us to te</w:t>
      </w:r>
      <w:r w:rsidR="008E7B01">
        <w:rPr>
          <w:rFonts w:ascii="Century Gothic" w:hAnsi="Century Gothic"/>
          <w:sz w:val="28"/>
          <w:szCs w:val="28"/>
        </w:rPr>
        <w:t xml:space="preserve">ll our own truth? Answer is, they can’t. So they don’t. </w:t>
      </w:r>
      <w:r w:rsidRPr="008E7B01">
        <w:rPr>
          <w:rFonts w:ascii="Century Gothic" w:hAnsi="Century Gothic"/>
          <w:sz w:val="28"/>
          <w:szCs w:val="28"/>
        </w:rPr>
        <w:t>And we shouldn’t expect them to.</w:t>
      </w:r>
    </w:p>
    <w:p w14:paraId="106E9916" w14:textId="3A20AB87" w:rsidR="00736FB1" w:rsidRDefault="00736FB1">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12613323" w14:textId="77777777" w:rsidR="00736FB1" w:rsidRDefault="00736FB1" w:rsidP="00736FB1">
      <w:pPr>
        <w:rPr>
          <w:rFonts w:ascii="Century Gothic" w:eastAsia="Comic Sans MS" w:hAnsi="Century Gothic" w:cs="Comic Sans MS"/>
          <w:color w:val="000000"/>
          <w:bdr w:val="nil"/>
        </w:rPr>
      </w:pPr>
    </w:p>
    <w:p w14:paraId="2110736B" w14:textId="77777777" w:rsidR="00E51886" w:rsidRDefault="00E51886" w:rsidP="00E51886">
      <w:pPr>
        <w:rPr>
          <w:rFonts w:ascii="Century Gothic" w:hAnsi="Century Gothic"/>
          <w:sz w:val="28"/>
          <w:szCs w:val="28"/>
        </w:rPr>
      </w:pPr>
    </w:p>
    <w:p w14:paraId="0F28A285" w14:textId="77777777" w:rsidR="00E51886" w:rsidRDefault="00E51886" w:rsidP="00E51886">
      <w:pPr>
        <w:rPr>
          <w:rFonts w:ascii="Century Gothic" w:hAnsi="Century Gothic"/>
          <w:sz w:val="28"/>
          <w:szCs w:val="28"/>
        </w:rPr>
      </w:pPr>
    </w:p>
    <w:p w14:paraId="24EF8935" w14:textId="77777777" w:rsidR="00E51886" w:rsidRDefault="00E51886" w:rsidP="00E51886">
      <w:pPr>
        <w:rPr>
          <w:rFonts w:ascii="Century Gothic" w:hAnsi="Century Gothic"/>
          <w:sz w:val="28"/>
          <w:szCs w:val="28"/>
        </w:rPr>
      </w:pPr>
    </w:p>
    <w:p w14:paraId="38B5912B" w14:textId="621CC138" w:rsidR="00BC16DE" w:rsidRDefault="00E51886" w:rsidP="00E51886">
      <w:pPr>
        <w:rPr>
          <w:ins w:id="48" w:author="Microsoft Office User" w:date="2017-03-20T10:36:00Z"/>
          <w:rFonts w:ascii="Century Gothic" w:hAnsi="Century Gothic"/>
          <w:sz w:val="28"/>
          <w:szCs w:val="28"/>
        </w:rPr>
      </w:pPr>
      <w:r w:rsidRPr="00E51886">
        <w:rPr>
          <w:rFonts w:ascii="Century Gothic" w:hAnsi="Century Gothic"/>
          <w:sz w:val="28"/>
          <w:szCs w:val="28"/>
        </w:rPr>
        <w:t xml:space="preserve">“Ten years from </w:t>
      </w:r>
      <w:proofErr w:type="gramStart"/>
      <w:r w:rsidRPr="00E51886">
        <w:rPr>
          <w:rFonts w:ascii="Century Gothic" w:hAnsi="Century Gothic"/>
          <w:sz w:val="28"/>
          <w:szCs w:val="28"/>
        </w:rPr>
        <w:t>now,</w:t>
      </w:r>
      <w:proofErr w:type="gramEnd"/>
      <w:r w:rsidRPr="00E51886">
        <w:rPr>
          <w:rFonts w:ascii="Century Gothic" w:hAnsi="Century Gothic"/>
          <w:sz w:val="28"/>
          <w:szCs w:val="28"/>
        </w:rPr>
        <w:t xml:space="preserve"> make sure you can say </w:t>
      </w:r>
      <w:r w:rsidR="00535A9F">
        <w:rPr>
          <w:rFonts w:ascii="Century Gothic" w:hAnsi="Century Gothic"/>
          <w:sz w:val="28"/>
          <w:szCs w:val="28"/>
        </w:rPr>
        <w:t xml:space="preserve">that </w:t>
      </w:r>
      <w:r w:rsidRPr="00E51886">
        <w:rPr>
          <w:rFonts w:ascii="Century Gothic" w:hAnsi="Century Gothic"/>
          <w:sz w:val="28"/>
          <w:szCs w:val="28"/>
        </w:rPr>
        <w:t>you chose your lif</w:t>
      </w:r>
      <w:r w:rsidR="00C330B0">
        <w:rPr>
          <w:rFonts w:ascii="Century Gothic" w:hAnsi="Century Gothic"/>
          <w:sz w:val="28"/>
          <w:szCs w:val="28"/>
        </w:rPr>
        <w:t>e, you didn't settle for it</w:t>
      </w:r>
      <w:ins w:id="49" w:author="Microsoft Office User" w:date="2017-03-20T10:36:00Z">
        <w:r w:rsidR="00BC16DE">
          <w:rPr>
            <w:rFonts w:ascii="Century Gothic" w:hAnsi="Century Gothic"/>
            <w:sz w:val="28"/>
            <w:szCs w:val="28"/>
          </w:rPr>
          <w:t>.”</w:t>
        </w:r>
      </w:ins>
    </w:p>
    <w:p w14:paraId="6E02DD45" w14:textId="288EDEE9" w:rsidR="00E51886" w:rsidRPr="00E51886" w:rsidRDefault="00C330B0" w:rsidP="00E51886">
      <w:pPr>
        <w:rPr>
          <w:rFonts w:ascii="Century Gothic" w:hAnsi="Century Gothic"/>
          <w:sz w:val="28"/>
          <w:szCs w:val="28"/>
        </w:rPr>
      </w:pPr>
      <w:r>
        <w:rPr>
          <w:rFonts w:ascii="Century Gothic" w:hAnsi="Century Gothic"/>
          <w:sz w:val="28"/>
          <w:szCs w:val="28"/>
        </w:rPr>
        <w:t>~A</w:t>
      </w:r>
      <w:r w:rsidR="00E51886" w:rsidRPr="00E51886">
        <w:rPr>
          <w:rFonts w:ascii="Century Gothic" w:hAnsi="Century Gothic"/>
          <w:sz w:val="28"/>
          <w:szCs w:val="28"/>
        </w:rPr>
        <w:t>nonymous</w:t>
      </w:r>
    </w:p>
    <w:p w14:paraId="499F4BEB" w14:textId="77777777" w:rsidR="00E51886" w:rsidRDefault="00E51886" w:rsidP="00E51886">
      <w:pPr>
        <w:rPr>
          <w:rFonts w:ascii="Century Gothic" w:hAnsi="Century Gothic"/>
        </w:rPr>
      </w:pPr>
    </w:p>
    <w:p w14:paraId="7A1209D7" w14:textId="77777777" w:rsidR="00E51886" w:rsidRPr="00820971" w:rsidRDefault="00E51886" w:rsidP="00E51886">
      <w:pPr>
        <w:pStyle w:val="Default"/>
        <w:spacing w:line="360" w:lineRule="auto"/>
        <w:rPr>
          <w:rFonts w:ascii="Century Gothic" w:hAnsi="Century Gothic"/>
          <w:sz w:val="28"/>
          <w:szCs w:val="28"/>
        </w:rPr>
      </w:pPr>
      <w:r w:rsidRPr="00820971">
        <w:rPr>
          <w:rFonts w:ascii="Century Gothic" w:hAnsi="Century Gothic"/>
        </w:rPr>
        <w:t xml:space="preserve"> </w:t>
      </w:r>
      <w:r w:rsidRPr="00820971">
        <w:rPr>
          <w:rFonts w:ascii="Century Gothic" w:hAnsi="Century Gothic"/>
          <w:sz w:val="28"/>
          <w:szCs w:val="28"/>
        </w:rPr>
        <w:t>_____________________________________________________________________________________________________________________________</w:t>
      </w:r>
    </w:p>
    <w:p w14:paraId="0F4F6BB8" w14:textId="5F801A71" w:rsidR="008E7B01" w:rsidRDefault="008E7B01">
      <w:pPr>
        <w:rPr>
          <w:rFonts w:ascii="Century Gothic" w:hAnsi="Century Gothic"/>
        </w:rPr>
      </w:pPr>
      <w:r>
        <w:rPr>
          <w:rFonts w:ascii="Century Gothic" w:hAnsi="Century Gothic"/>
        </w:rPr>
        <w:br w:type="page"/>
      </w:r>
    </w:p>
    <w:p w14:paraId="50834EAC" w14:textId="77777777" w:rsidR="00E51886" w:rsidRPr="00820971" w:rsidRDefault="00E51886" w:rsidP="00E51886">
      <w:pPr>
        <w:rPr>
          <w:rFonts w:ascii="Century Gothic" w:hAnsi="Century Gothic"/>
        </w:rPr>
      </w:pPr>
    </w:p>
    <w:p w14:paraId="12F2A8B1" w14:textId="77777777" w:rsidR="00E51886" w:rsidRDefault="00E51886" w:rsidP="00E51886">
      <w:pPr>
        <w:rPr>
          <w:rFonts w:ascii="Century Gothic" w:eastAsia="Comic Sans MS" w:hAnsi="Century Gothic" w:cs="Comic Sans MS"/>
          <w:color w:val="000000"/>
          <w:bdr w:val="nil"/>
        </w:rPr>
      </w:pPr>
      <w:r w:rsidRPr="00820971">
        <w:rPr>
          <w:rFonts w:ascii="Century Gothic" w:eastAsia="Comic Sans MS" w:hAnsi="Century Gothic" w:cs="Comic Sans MS"/>
          <w:color w:val="000000"/>
          <w:bdr w:val="nil"/>
        </w:rPr>
        <w:t xml:space="preserve"> </w:t>
      </w:r>
    </w:p>
    <w:p w14:paraId="2CDBCB28" w14:textId="042D6441" w:rsidR="00C330B0" w:rsidRPr="008E7B01" w:rsidRDefault="00C330B0" w:rsidP="00C330B0">
      <w:pPr>
        <w:rPr>
          <w:rFonts w:ascii="Century Gothic" w:eastAsia="Comic Sans MS" w:hAnsi="Century Gothic" w:cs="Comic Sans MS"/>
          <w:color w:val="000000"/>
          <w:sz w:val="28"/>
          <w:szCs w:val="28"/>
          <w:bdr w:val="nil"/>
        </w:rPr>
      </w:pPr>
      <w:r w:rsidRPr="008E7B01">
        <w:rPr>
          <w:rFonts w:ascii="Century Gothic" w:hAnsi="Century Gothic"/>
          <w:sz w:val="28"/>
          <w:szCs w:val="28"/>
        </w:rPr>
        <w:t xml:space="preserve">Blind spots are powerful and will inevitably surface into illumination by the results we get in our external and emotional life. Sounds cliché, but the bigger the pain point, the bigger the breakdown, </w:t>
      </w:r>
      <w:r w:rsidR="0062624A">
        <w:rPr>
          <w:rFonts w:ascii="Century Gothic" w:hAnsi="Century Gothic"/>
          <w:sz w:val="28"/>
          <w:szCs w:val="28"/>
        </w:rPr>
        <w:t xml:space="preserve">and </w:t>
      </w:r>
      <w:r w:rsidRPr="008E7B01">
        <w:rPr>
          <w:rFonts w:ascii="Century Gothic" w:hAnsi="Century Gothic"/>
          <w:sz w:val="28"/>
          <w:szCs w:val="28"/>
        </w:rPr>
        <w:t xml:space="preserve">the bigger the breakthrough available. </w:t>
      </w:r>
      <w:proofErr w:type="gramStart"/>
      <w:r w:rsidRPr="008E7B01">
        <w:rPr>
          <w:rFonts w:ascii="Century Gothic" w:hAnsi="Century Gothic"/>
          <w:sz w:val="28"/>
          <w:szCs w:val="28"/>
        </w:rPr>
        <w:t>The bigger the transformation to be had.</w:t>
      </w:r>
      <w:proofErr w:type="gramEnd"/>
      <w:r w:rsidRPr="008E7B01">
        <w:rPr>
          <w:rFonts w:ascii="Century Gothic" w:hAnsi="Century Gothic"/>
          <w:sz w:val="28"/>
          <w:szCs w:val="28"/>
        </w:rPr>
        <w:t xml:space="preserve"> F</w:t>
      </w:r>
      <w:ins w:id="50" w:author="Microsoft Office User" w:date="2017-03-20T10:31:00Z">
        <w:r w:rsidR="00BC16DE">
          <w:rPr>
            <w:rFonts w:ascii="Century Gothic" w:hAnsi="Century Gothic"/>
            <w:sz w:val="28"/>
            <w:szCs w:val="28"/>
          </w:rPr>
          <w:t>u</w:t>
        </w:r>
      </w:ins>
      <w:r w:rsidRPr="008E7B01">
        <w:rPr>
          <w:rFonts w:ascii="Century Gothic" w:hAnsi="Century Gothic"/>
          <w:sz w:val="28"/>
          <w:szCs w:val="28"/>
        </w:rPr>
        <w:t>ck yeah, that’s the good stuff. Do this work to see.</w:t>
      </w:r>
    </w:p>
    <w:p w14:paraId="10E17D41" w14:textId="77777777" w:rsidR="00C330B0" w:rsidRDefault="00C330B0" w:rsidP="00E51886">
      <w:pPr>
        <w:rPr>
          <w:rFonts w:ascii="Century Gothic" w:eastAsia="Comic Sans MS" w:hAnsi="Century Gothic" w:cs="Comic Sans MS"/>
          <w:color w:val="000000"/>
          <w:bdr w:val="nil"/>
        </w:rPr>
      </w:pPr>
    </w:p>
    <w:p w14:paraId="358EE7CD" w14:textId="77777777" w:rsidR="00C330B0" w:rsidRDefault="00C330B0" w:rsidP="00E51886">
      <w:pPr>
        <w:rPr>
          <w:rFonts w:ascii="Century Gothic" w:eastAsia="Comic Sans MS" w:hAnsi="Century Gothic" w:cs="Comic Sans MS"/>
          <w:color w:val="000000"/>
          <w:bdr w:val="nil"/>
        </w:rPr>
      </w:pPr>
    </w:p>
    <w:p w14:paraId="42B03696" w14:textId="77777777" w:rsidR="00C330B0" w:rsidRDefault="00C330B0" w:rsidP="00E51886">
      <w:pPr>
        <w:rPr>
          <w:rFonts w:ascii="Century Gothic" w:eastAsia="Comic Sans MS" w:hAnsi="Century Gothic" w:cs="Comic Sans MS"/>
          <w:color w:val="000000"/>
          <w:sz w:val="28"/>
          <w:szCs w:val="28"/>
          <w:bdr w:val="nil"/>
        </w:rPr>
      </w:pPr>
    </w:p>
    <w:p w14:paraId="7D2AFE3E" w14:textId="77777777" w:rsidR="00C330B0" w:rsidRDefault="00C330B0" w:rsidP="00E51886">
      <w:pPr>
        <w:rPr>
          <w:rFonts w:ascii="Century Gothic" w:eastAsia="Comic Sans MS" w:hAnsi="Century Gothic" w:cs="Comic Sans MS"/>
          <w:color w:val="000000"/>
          <w:sz w:val="28"/>
          <w:szCs w:val="28"/>
          <w:bdr w:val="nil"/>
        </w:rPr>
      </w:pPr>
    </w:p>
    <w:p w14:paraId="756883FC" w14:textId="77777777" w:rsidR="00C330B0" w:rsidRDefault="00C330B0" w:rsidP="00E51886">
      <w:pPr>
        <w:rPr>
          <w:rFonts w:ascii="Century Gothic" w:eastAsia="Comic Sans MS" w:hAnsi="Century Gothic" w:cs="Comic Sans MS"/>
          <w:color w:val="000000"/>
          <w:sz w:val="28"/>
          <w:szCs w:val="28"/>
          <w:bdr w:val="nil"/>
        </w:rPr>
      </w:pPr>
    </w:p>
    <w:p w14:paraId="1F571798" w14:textId="77777777" w:rsidR="00C330B0" w:rsidRDefault="00C330B0" w:rsidP="00E51886">
      <w:pPr>
        <w:rPr>
          <w:rFonts w:ascii="Century Gothic" w:eastAsia="Comic Sans MS" w:hAnsi="Century Gothic" w:cs="Comic Sans MS"/>
          <w:color w:val="000000"/>
          <w:sz w:val="28"/>
          <w:szCs w:val="28"/>
          <w:bdr w:val="nil"/>
        </w:rPr>
      </w:pPr>
    </w:p>
    <w:p w14:paraId="0F5E3796" w14:textId="77777777" w:rsidR="008E7B01" w:rsidRDefault="008E7B01" w:rsidP="00E51886">
      <w:pPr>
        <w:rPr>
          <w:rFonts w:ascii="Century Gothic" w:eastAsia="Comic Sans MS" w:hAnsi="Century Gothic" w:cs="Comic Sans MS"/>
          <w:color w:val="000000"/>
          <w:sz w:val="28"/>
          <w:szCs w:val="28"/>
          <w:bdr w:val="nil"/>
        </w:rPr>
      </w:pPr>
    </w:p>
    <w:p w14:paraId="2C873841" w14:textId="77777777" w:rsidR="008E7B01" w:rsidRDefault="008E7B01" w:rsidP="00E51886">
      <w:pPr>
        <w:rPr>
          <w:rFonts w:ascii="Century Gothic" w:eastAsia="Comic Sans MS" w:hAnsi="Century Gothic" w:cs="Comic Sans MS"/>
          <w:color w:val="000000"/>
          <w:sz w:val="28"/>
          <w:szCs w:val="28"/>
          <w:bdr w:val="nil"/>
        </w:rPr>
      </w:pPr>
    </w:p>
    <w:p w14:paraId="5A85E962" w14:textId="77777777" w:rsidR="008E7B01" w:rsidRDefault="008E7B01" w:rsidP="00E51886">
      <w:pPr>
        <w:rPr>
          <w:rFonts w:ascii="Century Gothic" w:eastAsia="Comic Sans MS" w:hAnsi="Century Gothic" w:cs="Comic Sans MS"/>
          <w:color w:val="000000"/>
          <w:sz w:val="28"/>
          <w:szCs w:val="28"/>
          <w:bdr w:val="nil"/>
        </w:rPr>
      </w:pPr>
    </w:p>
    <w:p w14:paraId="6741381F" w14:textId="5C6BBC19" w:rsidR="00BC16DE" w:rsidRDefault="00552D08" w:rsidP="00E51886">
      <w:pPr>
        <w:rPr>
          <w:ins w:id="51" w:author="Microsoft Office User" w:date="2017-03-20T10:36:00Z"/>
          <w:rFonts w:ascii="Century Gothic" w:eastAsia="Comic Sans MS" w:hAnsi="Century Gothic" w:cs="Comic Sans MS"/>
          <w:color w:val="000000"/>
          <w:sz w:val="28"/>
          <w:szCs w:val="28"/>
          <w:bdr w:val="nil"/>
        </w:rPr>
      </w:pPr>
      <w:r w:rsidRPr="00C330B0">
        <w:rPr>
          <w:rFonts w:ascii="Century Gothic" w:eastAsia="Comic Sans MS" w:hAnsi="Century Gothic" w:cs="Comic Sans MS"/>
          <w:color w:val="000000"/>
          <w:sz w:val="28"/>
          <w:szCs w:val="28"/>
          <w:bdr w:val="nil"/>
        </w:rPr>
        <w:t>“I refuse to stop living because I’m afraid of dying</w:t>
      </w:r>
      <w:ins w:id="52" w:author="Microsoft Office User" w:date="2017-03-20T10:36:00Z">
        <w:r w:rsidR="00BC16DE" w:rsidRPr="00C330B0">
          <w:rPr>
            <w:rFonts w:ascii="Century Gothic" w:eastAsia="Comic Sans MS" w:hAnsi="Century Gothic" w:cs="Comic Sans MS"/>
            <w:color w:val="000000"/>
            <w:sz w:val="28"/>
            <w:szCs w:val="28"/>
            <w:bdr w:val="nil"/>
          </w:rPr>
          <w:t>.”</w:t>
        </w:r>
      </w:ins>
    </w:p>
    <w:p w14:paraId="10241C87" w14:textId="4C12EFE7" w:rsidR="00552D08" w:rsidRPr="00C330B0" w:rsidRDefault="00552D08" w:rsidP="00E51886">
      <w:pPr>
        <w:rPr>
          <w:rFonts w:ascii="Century Gothic" w:eastAsia="Comic Sans MS" w:hAnsi="Century Gothic" w:cs="Comic Sans MS"/>
          <w:color w:val="000000"/>
          <w:sz w:val="28"/>
          <w:szCs w:val="28"/>
          <w:bdr w:val="nil"/>
        </w:rPr>
      </w:pPr>
      <w:r w:rsidRPr="00C330B0">
        <w:rPr>
          <w:rFonts w:ascii="Century Gothic" w:eastAsia="Comic Sans MS" w:hAnsi="Century Gothic" w:cs="Comic Sans MS"/>
          <w:color w:val="000000"/>
          <w:sz w:val="28"/>
          <w:szCs w:val="28"/>
          <w:bdr w:val="nil"/>
        </w:rPr>
        <w:t>~</w:t>
      </w:r>
      <w:proofErr w:type="spellStart"/>
      <w:r w:rsidRPr="00C330B0">
        <w:rPr>
          <w:rFonts w:ascii="Century Gothic" w:eastAsia="Comic Sans MS" w:hAnsi="Century Gothic" w:cs="Comic Sans MS"/>
          <w:color w:val="000000"/>
          <w:sz w:val="28"/>
          <w:szCs w:val="28"/>
          <w:bdr w:val="nil"/>
        </w:rPr>
        <w:t>Dano</w:t>
      </w:r>
      <w:proofErr w:type="spellEnd"/>
      <w:r w:rsidRPr="00C330B0">
        <w:rPr>
          <w:rFonts w:ascii="Century Gothic" w:eastAsia="Comic Sans MS" w:hAnsi="Century Gothic" w:cs="Comic Sans MS"/>
          <w:color w:val="000000"/>
          <w:sz w:val="28"/>
          <w:szCs w:val="28"/>
          <w:bdr w:val="nil"/>
        </w:rPr>
        <w:t xml:space="preserve"> Rowley</w:t>
      </w:r>
    </w:p>
    <w:p w14:paraId="619B3364" w14:textId="77777777" w:rsidR="00C330B0" w:rsidRDefault="00C330B0" w:rsidP="00E51886">
      <w:pPr>
        <w:rPr>
          <w:rFonts w:ascii="Century Gothic" w:eastAsia="Comic Sans MS" w:hAnsi="Century Gothic" w:cs="Comic Sans MS"/>
          <w:color w:val="000000"/>
          <w:bdr w:val="nil"/>
        </w:rPr>
      </w:pPr>
    </w:p>
    <w:p w14:paraId="78FBC1A6" w14:textId="77777777" w:rsidR="00C330B0" w:rsidRDefault="00C330B0" w:rsidP="00E51886">
      <w:pPr>
        <w:rPr>
          <w:rFonts w:ascii="Century Gothic" w:eastAsia="Comic Sans MS" w:hAnsi="Century Gothic" w:cs="Comic Sans MS"/>
          <w:color w:val="000000"/>
          <w:bdr w:val="nil"/>
        </w:rPr>
      </w:pPr>
    </w:p>
    <w:p w14:paraId="6D410047" w14:textId="77777777" w:rsidR="00C330B0" w:rsidRDefault="00C330B0" w:rsidP="00E51886">
      <w:pPr>
        <w:rPr>
          <w:rFonts w:ascii="Century Gothic" w:eastAsia="Comic Sans MS" w:hAnsi="Century Gothic" w:cs="Comic Sans MS"/>
          <w:color w:val="000000"/>
          <w:bdr w:val="nil"/>
        </w:rPr>
      </w:pPr>
    </w:p>
    <w:p w14:paraId="5F7DD25A" w14:textId="77777777" w:rsidR="00C330B0" w:rsidRPr="00820971" w:rsidRDefault="00C330B0" w:rsidP="00C330B0">
      <w:pPr>
        <w:spacing w:line="360" w:lineRule="auto"/>
        <w:rPr>
          <w:rFonts w:ascii="Century Gothic" w:hAnsi="Century Gothic" w:cs="Arial Unicode MS"/>
          <w:color w:val="000000"/>
          <w:sz w:val="28"/>
          <w:szCs w:val="28"/>
          <w:bdr w:val="nil"/>
        </w:rPr>
      </w:pPr>
      <w:r w:rsidRPr="00820971">
        <w:rPr>
          <w:rFonts w:ascii="Century Gothic" w:hAnsi="Century Gothic"/>
          <w:sz w:val="28"/>
          <w:szCs w:val="28"/>
        </w:rPr>
        <w:t>_____________________________________________________________________________________________________________________________</w:t>
      </w:r>
    </w:p>
    <w:p w14:paraId="1A0F7EBD" w14:textId="71B4911C" w:rsidR="00C330B0" w:rsidRDefault="00C330B0">
      <w:pPr>
        <w:rPr>
          <w:rFonts w:ascii="Century Gothic" w:eastAsia="Comic Sans MS" w:hAnsi="Century Gothic" w:cs="Comic Sans MS"/>
          <w:color w:val="000000"/>
          <w:bdr w:val="nil"/>
        </w:rPr>
      </w:pPr>
      <w:r>
        <w:rPr>
          <w:rFonts w:ascii="Century Gothic" w:eastAsia="Comic Sans MS" w:hAnsi="Century Gothic" w:cs="Comic Sans MS"/>
          <w:color w:val="000000"/>
          <w:bdr w:val="nil"/>
        </w:rPr>
        <w:br w:type="page"/>
      </w:r>
    </w:p>
    <w:p w14:paraId="372FDFF9" w14:textId="77777777" w:rsidR="00C330B0" w:rsidRPr="00820971" w:rsidRDefault="00C330B0" w:rsidP="00E51886">
      <w:pPr>
        <w:rPr>
          <w:rFonts w:ascii="Century Gothic" w:eastAsia="Comic Sans MS" w:hAnsi="Century Gothic" w:cs="Comic Sans MS"/>
          <w:color w:val="000000"/>
          <w:bdr w:val="nil"/>
        </w:rPr>
      </w:pPr>
    </w:p>
    <w:p w14:paraId="50429864" w14:textId="77777777" w:rsidR="00F80CAD" w:rsidRDefault="00F80CAD" w:rsidP="005268BC">
      <w:pPr>
        <w:pStyle w:val="Default"/>
        <w:rPr>
          <w:rFonts w:ascii="Century Gothic" w:eastAsia="Comic Sans MS" w:hAnsi="Century Gothic" w:cs="Comic Sans MS"/>
          <w:color w:val="auto"/>
        </w:rPr>
      </w:pPr>
    </w:p>
    <w:p w14:paraId="7003F3FA" w14:textId="77777777" w:rsidR="008A0F81" w:rsidRDefault="008A0F81" w:rsidP="008A0F81">
      <w:pPr>
        <w:rPr>
          <w:rFonts w:ascii="Century Gothic" w:hAnsi="Century Gothic"/>
          <w:sz w:val="28"/>
          <w:szCs w:val="28"/>
        </w:rPr>
      </w:pPr>
    </w:p>
    <w:p w14:paraId="62B3B661" w14:textId="77777777" w:rsidR="008A0F81" w:rsidRDefault="008A0F81" w:rsidP="008A0F81">
      <w:pPr>
        <w:rPr>
          <w:rFonts w:ascii="Century Gothic" w:hAnsi="Century Gothic"/>
          <w:sz w:val="28"/>
          <w:szCs w:val="28"/>
        </w:rPr>
      </w:pPr>
    </w:p>
    <w:p w14:paraId="7CADDC9B" w14:textId="77777777" w:rsidR="008A0F81" w:rsidRDefault="008A0F81" w:rsidP="008A0F81">
      <w:pPr>
        <w:rPr>
          <w:rFonts w:ascii="Century Gothic" w:hAnsi="Century Gothic"/>
          <w:sz w:val="28"/>
          <w:szCs w:val="28"/>
        </w:rPr>
      </w:pPr>
    </w:p>
    <w:p w14:paraId="1F5BD0BB" w14:textId="77777777" w:rsidR="008A0F81" w:rsidRPr="008A0F81" w:rsidRDefault="008A0F81" w:rsidP="008A0F81">
      <w:pPr>
        <w:rPr>
          <w:rFonts w:ascii="Century Gothic" w:hAnsi="Century Gothic"/>
          <w:sz w:val="28"/>
          <w:szCs w:val="28"/>
        </w:rPr>
      </w:pPr>
      <w:r w:rsidRPr="008A0F81">
        <w:rPr>
          <w:rFonts w:ascii="Century Gothic" w:hAnsi="Century Gothic"/>
          <w:sz w:val="28"/>
          <w:szCs w:val="28"/>
        </w:rPr>
        <w:t>Don't be reckless. Employ calculated courage.</w:t>
      </w:r>
    </w:p>
    <w:p w14:paraId="20634C42" w14:textId="77777777" w:rsidR="008A0F81" w:rsidRPr="00820971" w:rsidRDefault="008A0F81" w:rsidP="008A0F81">
      <w:pPr>
        <w:pStyle w:val="Default"/>
        <w:spacing w:line="360" w:lineRule="auto"/>
        <w:rPr>
          <w:rFonts w:ascii="Century Gothic" w:hAnsi="Century Gothic"/>
          <w:sz w:val="28"/>
          <w:szCs w:val="28"/>
        </w:rPr>
      </w:pPr>
    </w:p>
    <w:p w14:paraId="1C714DE8" w14:textId="77777777" w:rsidR="008A0F81" w:rsidRPr="00820971" w:rsidRDefault="008A0F81" w:rsidP="008A0F81">
      <w:pPr>
        <w:pStyle w:val="Default"/>
        <w:spacing w:line="360" w:lineRule="auto"/>
        <w:rPr>
          <w:rFonts w:ascii="Century Gothic" w:hAnsi="Century Gothic"/>
          <w:sz w:val="28"/>
          <w:szCs w:val="28"/>
        </w:rPr>
      </w:pPr>
    </w:p>
    <w:p w14:paraId="41C66D29" w14:textId="77777777" w:rsidR="008A0F81" w:rsidRPr="00820971" w:rsidRDefault="008A0F81" w:rsidP="008A0F8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0BBF5BC" w14:textId="77777777" w:rsidR="008A0F81" w:rsidRDefault="008A0F81" w:rsidP="008A0F81">
      <w:pPr>
        <w:rPr>
          <w:rFonts w:ascii="Century Gothic" w:eastAsia="Comic Sans MS" w:hAnsi="Century Gothic" w:cs="Comic Sans MS"/>
          <w:color w:val="000000"/>
          <w:sz w:val="28"/>
          <w:szCs w:val="28"/>
          <w:bdr w:val="nil"/>
        </w:rPr>
      </w:pPr>
      <w:r w:rsidRPr="00552D08">
        <w:rPr>
          <w:rFonts w:ascii="Century Gothic" w:eastAsia="Comic Sans MS" w:hAnsi="Century Gothic" w:cs="Comic Sans MS"/>
          <w:color w:val="000000"/>
          <w:sz w:val="28"/>
          <w:szCs w:val="28"/>
          <w:bdr w:val="nil"/>
        </w:rPr>
        <w:t xml:space="preserve"> </w:t>
      </w:r>
    </w:p>
    <w:p w14:paraId="3DD6AEFD" w14:textId="77777777" w:rsidR="008A0F81" w:rsidRDefault="008A0F81">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4217F276" w14:textId="77777777" w:rsidR="008A0F81" w:rsidRDefault="008A0F81" w:rsidP="008A0F81">
      <w:pPr>
        <w:rPr>
          <w:rFonts w:ascii="Century Gothic" w:eastAsiaTheme="minorEastAsia" w:hAnsi="Century Gothic" w:cs="Helvetica Neue Light"/>
          <w:color w:val="101214"/>
          <w:sz w:val="28"/>
          <w:szCs w:val="28"/>
        </w:rPr>
      </w:pPr>
    </w:p>
    <w:p w14:paraId="2BBD7A5A" w14:textId="77777777" w:rsidR="008A0F81" w:rsidRDefault="008A0F81" w:rsidP="008A0F81">
      <w:pPr>
        <w:rPr>
          <w:rFonts w:ascii="Century Gothic" w:eastAsiaTheme="minorEastAsia" w:hAnsi="Century Gothic" w:cs="Helvetica Neue Light"/>
          <w:color w:val="101214"/>
          <w:sz w:val="28"/>
          <w:szCs w:val="28"/>
        </w:rPr>
      </w:pPr>
    </w:p>
    <w:p w14:paraId="1F0B8E3D" w14:textId="77777777" w:rsidR="008A0F81" w:rsidRDefault="008A0F81" w:rsidP="008A0F81">
      <w:pPr>
        <w:rPr>
          <w:rFonts w:ascii="Century Gothic" w:eastAsiaTheme="minorEastAsia" w:hAnsi="Century Gothic" w:cs="Helvetica Neue Light"/>
          <w:color w:val="101214"/>
          <w:sz w:val="28"/>
          <w:szCs w:val="28"/>
        </w:rPr>
      </w:pPr>
    </w:p>
    <w:p w14:paraId="0D8A4750" w14:textId="77777777" w:rsidR="00BC16DE" w:rsidRDefault="008A0F81" w:rsidP="008A0F81">
      <w:pPr>
        <w:rPr>
          <w:ins w:id="53" w:author="Microsoft Office User" w:date="2017-03-20T10:36: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“When you have confidence, you can have a lot of fun. When you have fun, you can do amazing things.”</w:t>
      </w:r>
    </w:p>
    <w:p w14:paraId="34A75DE5" w14:textId="0CDE8C1A" w:rsidR="008A0F81" w:rsidRPr="00820971" w:rsidRDefault="008A0F81" w:rsidP="008A0F81">
      <w:pPr>
        <w:rPr>
          <w:rFonts w:ascii="Century Gothic" w:hAnsi="Century Gothic"/>
          <w:sz w:val="28"/>
          <w:szCs w:val="28"/>
        </w:rPr>
      </w:pPr>
      <w:r w:rsidRPr="00820971">
        <w:rPr>
          <w:rFonts w:ascii="Century Gothic" w:eastAsiaTheme="minorEastAsia" w:hAnsi="Century Gothic" w:cs="Helvetica Neue Light"/>
          <w:color w:val="101214"/>
          <w:sz w:val="28"/>
          <w:szCs w:val="28"/>
        </w:rPr>
        <w:t xml:space="preserve"> ~Joe Namath</w:t>
      </w:r>
    </w:p>
    <w:p w14:paraId="13C9E32D" w14:textId="77777777" w:rsidR="008A0F81" w:rsidRPr="00820971" w:rsidRDefault="008A0F81" w:rsidP="008A0F81">
      <w:pPr>
        <w:rPr>
          <w:rFonts w:ascii="Century Gothic" w:hAnsi="Century Gothic"/>
        </w:rPr>
      </w:pPr>
    </w:p>
    <w:p w14:paraId="431CE5AD" w14:textId="77777777" w:rsidR="008A0F81" w:rsidRPr="00820971" w:rsidRDefault="008A0F81" w:rsidP="008A0F81">
      <w:pPr>
        <w:rPr>
          <w:rFonts w:ascii="Century Gothic" w:hAnsi="Century Gothic"/>
        </w:rPr>
      </w:pPr>
    </w:p>
    <w:p w14:paraId="46A3FDC1" w14:textId="77777777" w:rsidR="008A0F81" w:rsidRPr="00820971" w:rsidRDefault="008A0F81" w:rsidP="008A0F8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974C818" w14:textId="1C4AC223" w:rsidR="008A0F81" w:rsidRDefault="008A0F81">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7B067734" w14:textId="77777777" w:rsidR="008A0F81" w:rsidRDefault="008A0F81" w:rsidP="008A0F81">
      <w:pPr>
        <w:rPr>
          <w:rFonts w:ascii="Century Gothic" w:eastAsia="Comic Sans MS" w:hAnsi="Century Gothic" w:cs="Comic Sans MS"/>
          <w:color w:val="000000"/>
          <w:sz w:val="28"/>
          <w:szCs w:val="28"/>
          <w:bdr w:val="nil"/>
        </w:rPr>
      </w:pPr>
    </w:p>
    <w:p w14:paraId="109B8BCB" w14:textId="77777777" w:rsidR="008A0F81" w:rsidRDefault="008A0F81" w:rsidP="008A0F81">
      <w:pPr>
        <w:rPr>
          <w:rFonts w:ascii="Century Gothic" w:eastAsia="Comic Sans MS" w:hAnsi="Century Gothic" w:cs="Comic Sans MS"/>
          <w:color w:val="000000"/>
          <w:sz w:val="28"/>
          <w:szCs w:val="28"/>
          <w:bdr w:val="nil"/>
        </w:rPr>
      </w:pPr>
    </w:p>
    <w:p w14:paraId="76DC0E12" w14:textId="77777777" w:rsidR="008A0F81" w:rsidRDefault="008A0F81" w:rsidP="008A0F81">
      <w:pPr>
        <w:rPr>
          <w:rFonts w:ascii="Century Gothic" w:eastAsia="Comic Sans MS" w:hAnsi="Century Gothic" w:cs="Comic Sans MS"/>
          <w:color w:val="000000"/>
          <w:sz w:val="28"/>
          <w:szCs w:val="28"/>
          <w:bdr w:val="nil"/>
        </w:rPr>
      </w:pPr>
    </w:p>
    <w:p w14:paraId="102D4B1D" w14:textId="77777777" w:rsidR="008A0F81" w:rsidRDefault="008A0F81" w:rsidP="008A0F81">
      <w:pPr>
        <w:rPr>
          <w:rFonts w:ascii="Century Gothic" w:eastAsia="Comic Sans MS" w:hAnsi="Century Gothic" w:cs="Comic Sans MS"/>
          <w:color w:val="000000"/>
          <w:sz w:val="28"/>
          <w:szCs w:val="28"/>
          <w:bdr w:val="nil"/>
        </w:rPr>
      </w:pPr>
    </w:p>
    <w:p w14:paraId="477F6D38" w14:textId="77777777" w:rsidR="0062624A" w:rsidRDefault="0062624A" w:rsidP="0062624A">
      <w:pPr>
        <w:rPr>
          <w:rFonts w:ascii="Century Gothic" w:hAnsi="Century Gothic"/>
          <w:sz w:val="28"/>
          <w:szCs w:val="28"/>
        </w:rPr>
      </w:pPr>
    </w:p>
    <w:p w14:paraId="49E92FA2" w14:textId="62ED5FC1" w:rsidR="008A0F81" w:rsidRPr="00820971" w:rsidRDefault="008A0F81" w:rsidP="0062624A">
      <w:pPr>
        <w:rPr>
          <w:rFonts w:ascii="Century Gothic" w:hAnsi="Century Gothic"/>
          <w:sz w:val="28"/>
          <w:szCs w:val="28"/>
        </w:rPr>
      </w:pPr>
      <w:r w:rsidRPr="008A0F81">
        <w:rPr>
          <w:rFonts w:ascii="Century Gothic" w:hAnsi="Century Gothic"/>
          <w:sz w:val="28"/>
          <w:szCs w:val="28"/>
        </w:rPr>
        <w:t xml:space="preserve">No one cares. </w:t>
      </w:r>
      <w:proofErr w:type="gramStart"/>
      <w:r w:rsidRPr="008A0F81">
        <w:rPr>
          <w:rFonts w:ascii="Century Gothic" w:hAnsi="Century Gothic"/>
          <w:sz w:val="28"/>
          <w:szCs w:val="28"/>
        </w:rPr>
        <w:t>In the good way.</w:t>
      </w:r>
      <w:proofErr w:type="gramEnd"/>
    </w:p>
    <w:p w14:paraId="11D5478D" w14:textId="77777777" w:rsidR="008A0F81" w:rsidRPr="00820971" w:rsidRDefault="008A0F81" w:rsidP="008A0F81">
      <w:pPr>
        <w:pStyle w:val="Default"/>
        <w:spacing w:line="360" w:lineRule="auto"/>
        <w:rPr>
          <w:rFonts w:ascii="Century Gothic" w:hAnsi="Century Gothic"/>
          <w:sz w:val="28"/>
          <w:szCs w:val="28"/>
        </w:rPr>
      </w:pPr>
    </w:p>
    <w:p w14:paraId="3E269CB4" w14:textId="77777777" w:rsidR="008A0F81" w:rsidRPr="00820971" w:rsidRDefault="008A0F81" w:rsidP="008A0F8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4D156C8" w14:textId="001B0AB4" w:rsidR="001D0F34" w:rsidRPr="00C330B0" w:rsidRDefault="002F241B" w:rsidP="008A0F81">
      <w:pPr>
        <w:rPr>
          <w:rFonts w:ascii="Century Gothic" w:eastAsia="Comic Sans MS" w:hAnsi="Century Gothic" w:cs="Comic Sans MS"/>
          <w:color w:val="000000"/>
          <w:sz w:val="28"/>
          <w:szCs w:val="28"/>
          <w:bdr w:val="nil"/>
        </w:rPr>
      </w:pPr>
      <w:r w:rsidRPr="00820971">
        <w:rPr>
          <w:rFonts w:ascii="Century Gothic" w:hAnsi="Century Gothic"/>
          <w:sz w:val="28"/>
          <w:szCs w:val="28"/>
        </w:rPr>
        <w:br w:type="page"/>
      </w:r>
    </w:p>
    <w:p w14:paraId="2205B338" w14:textId="77777777" w:rsidR="00043A2C" w:rsidRPr="00820971" w:rsidRDefault="00043A2C" w:rsidP="001D0F34">
      <w:pPr>
        <w:rPr>
          <w:rFonts w:ascii="Century Gothic" w:hAnsi="Century Gothic"/>
        </w:rPr>
      </w:pPr>
    </w:p>
    <w:p w14:paraId="4FB92FD4" w14:textId="77777777" w:rsidR="00043A2C" w:rsidRPr="00820971" w:rsidRDefault="00043A2C" w:rsidP="001D0F34">
      <w:pPr>
        <w:rPr>
          <w:rFonts w:ascii="Century Gothic" w:hAnsi="Century Gothic"/>
        </w:rPr>
      </w:pPr>
    </w:p>
    <w:p w14:paraId="60E2284D" w14:textId="77777777" w:rsidR="008A0F81" w:rsidRDefault="008A0F81" w:rsidP="008A0F81">
      <w:pPr>
        <w:pStyle w:val="Default"/>
        <w:rPr>
          <w:rFonts w:ascii="Century Gothic" w:hAnsi="Century Gothic"/>
          <w:sz w:val="24"/>
          <w:szCs w:val="24"/>
        </w:rPr>
      </w:pPr>
    </w:p>
    <w:p w14:paraId="5F310D4E" w14:textId="77777777" w:rsidR="008A0F81" w:rsidRDefault="008A0F81" w:rsidP="008A0F81">
      <w:pPr>
        <w:pStyle w:val="Default"/>
        <w:rPr>
          <w:rFonts w:ascii="Century Gothic" w:hAnsi="Century Gothic"/>
          <w:sz w:val="24"/>
          <w:szCs w:val="24"/>
        </w:rPr>
      </w:pPr>
    </w:p>
    <w:p w14:paraId="77D8426C" w14:textId="77777777" w:rsidR="008A0F81" w:rsidRDefault="008A0F81" w:rsidP="008A0F81">
      <w:pPr>
        <w:pStyle w:val="Default"/>
        <w:rPr>
          <w:rFonts w:ascii="Century Gothic" w:hAnsi="Century Gothic"/>
          <w:sz w:val="24"/>
          <w:szCs w:val="24"/>
        </w:rPr>
      </w:pPr>
    </w:p>
    <w:p w14:paraId="5208B7E9" w14:textId="451BA40E" w:rsidR="00E75C17" w:rsidRDefault="000A3632" w:rsidP="008A0F81">
      <w:pPr>
        <w:pStyle w:val="Default"/>
        <w:rPr>
          <w:ins w:id="54" w:author="Microsoft Office User" w:date="2017-03-20T10:13:00Z"/>
          <w:rFonts w:ascii="Century Gothic" w:hAnsi="Century Gothic"/>
          <w:sz w:val="28"/>
          <w:szCs w:val="28"/>
        </w:rPr>
      </w:pPr>
      <w:r>
        <w:rPr>
          <w:rFonts w:ascii="Century Gothic" w:hAnsi="Century Gothic"/>
          <w:sz w:val="28"/>
          <w:szCs w:val="28"/>
        </w:rPr>
        <w:t>“The most difficult thing is the decision to act, the rest is merely tenacity. The fears are paper tigers. You can do anything you decide to do. You can act to change and control your life; and the procedure, the process itself is its own reward</w:t>
      </w:r>
      <w:ins w:id="55" w:author="Microsoft Office User" w:date="2017-03-20T10:13:00Z">
        <w:r w:rsidR="00E75C17">
          <w:rPr>
            <w:rFonts w:ascii="Century Gothic" w:hAnsi="Century Gothic"/>
            <w:sz w:val="28"/>
            <w:szCs w:val="28"/>
          </w:rPr>
          <w:t>.”</w:t>
        </w:r>
      </w:ins>
    </w:p>
    <w:p w14:paraId="75789B22" w14:textId="33843452" w:rsidR="008A0F81" w:rsidRPr="008A0F81" w:rsidRDefault="000A3632" w:rsidP="008A0F81">
      <w:pPr>
        <w:pStyle w:val="Default"/>
        <w:rPr>
          <w:rFonts w:ascii="Century Gothic" w:hAnsi="Century Gothic"/>
          <w:sz w:val="28"/>
          <w:szCs w:val="28"/>
        </w:rPr>
      </w:pPr>
      <w:r>
        <w:rPr>
          <w:rFonts w:ascii="Century Gothic" w:hAnsi="Century Gothic"/>
          <w:sz w:val="28"/>
          <w:szCs w:val="28"/>
        </w:rPr>
        <w:t>~Amelia Earhart</w:t>
      </w:r>
    </w:p>
    <w:p w14:paraId="2EE4598B" w14:textId="77777777" w:rsidR="008A0F81" w:rsidRPr="00820971" w:rsidRDefault="008A0F81" w:rsidP="008A0F81">
      <w:pPr>
        <w:pStyle w:val="Default"/>
        <w:rPr>
          <w:rFonts w:ascii="Century Gothic" w:hAnsi="Century Gothic"/>
          <w:sz w:val="24"/>
          <w:szCs w:val="24"/>
        </w:rPr>
      </w:pPr>
    </w:p>
    <w:p w14:paraId="2D0CD2E4" w14:textId="7FB9A99F" w:rsidR="008A0F81" w:rsidRDefault="008A0F81">
      <w:pPr>
        <w:rPr>
          <w:rFonts w:ascii="Century Gothic" w:hAnsi="Century Gothic"/>
        </w:rPr>
      </w:pPr>
      <w:r>
        <w:rPr>
          <w:rFonts w:ascii="Century Gothic" w:hAnsi="Century Gothic"/>
        </w:rPr>
        <w:br w:type="page"/>
      </w:r>
    </w:p>
    <w:p w14:paraId="10AD3BF7" w14:textId="77777777" w:rsidR="008A0F81" w:rsidRDefault="008A0F81" w:rsidP="001D0F34">
      <w:pPr>
        <w:rPr>
          <w:rFonts w:ascii="Century Gothic" w:hAnsi="Century Gothic"/>
        </w:rPr>
      </w:pPr>
    </w:p>
    <w:p w14:paraId="600330EB" w14:textId="77777777" w:rsidR="008A0F81" w:rsidRDefault="008A0F81" w:rsidP="001D0F34">
      <w:pPr>
        <w:rPr>
          <w:rFonts w:ascii="Century Gothic" w:hAnsi="Century Gothic"/>
        </w:rPr>
      </w:pPr>
    </w:p>
    <w:p w14:paraId="5CE56743" w14:textId="77777777" w:rsidR="008A0F81" w:rsidRDefault="008A0F81" w:rsidP="001D0F34">
      <w:pPr>
        <w:rPr>
          <w:rFonts w:ascii="Century Gothic" w:eastAsia="Comic Sans MS" w:hAnsi="Century Gothic" w:cs="Comic Sans MS"/>
          <w:color w:val="000000"/>
          <w:sz w:val="28"/>
          <w:szCs w:val="28"/>
          <w:bdr w:val="nil"/>
        </w:rPr>
      </w:pPr>
    </w:p>
    <w:p w14:paraId="67B74C54" w14:textId="77777777" w:rsidR="008A0F81" w:rsidRDefault="008A0F81" w:rsidP="001D0F34">
      <w:pPr>
        <w:rPr>
          <w:rFonts w:ascii="Century Gothic" w:eastAsia="Comic Sans MS" w:hAnsi="Century Gothic" w:cs="Comic Sans MS"/>
          <w:color w:val="000000"/>
          <w:sz w:val="28"/>
          <w:szCs w:val="28"/>
          <w:bdr w:val="nil"/>
        </w:rPr>
      </w:pPr>
    </w:p>
    <w:p w14:paraId="50B17239" w14:textId="77777777" w:rsidR="00BC16DE" w:rsidRDefault="008A0F81" w:rsidP="001D0F34">
      <w:pPr>
        <w:rPr>
          <w:ins w:id="56" w:author="Microsoft Office User" w:date="2017-03-20T10:36:00Z"/>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t>“Age is something that doesn’t matter, unless you are a cheese.”</w:t>
      </w:r>
    </w:p>
    <w:p w14:paraId="637E94AC" w14:textId="4277D810" w:rsidR="008A0F81" w:rsidRDefault="008A0F81" w:rsidP="001D0F34">
      <w:pPr>
        <w:rPr>
          <w:rFonts w:ascii="Century Gothic" w:hAnsi="Century Gothic"/>
          <w:sz w:val="28"/>
          <w:szCs w:val="28"/>
        </w:rPr>
      </w:pPr>
      <w:r>
        <w:rPr>
          <w:rFonts w:ascii="Century Gothic" w:eastAsia="Comic Sans MS" w:hAnsi="Century Gothic" w:cs="Comic Sans MS"/>
          <w:color w:val="000000"/>
          <w:sz w:val="28"/>
          <w:szCs w:val="28"/>
          <w:bdr w:val="nil"/>
        </w:rPr>
        <w:t xml:space="preserve"> ~Luis Bunuel</w:t>
      </w:r>
    </w:p>
    <w:p w14:paraId="0A1A860B" w14:textId="77777777" w:rsidR="008A0F81" w:rsidRDefault="008A0F81" w:rsidP="001D0F34">
      <w:pPr>
        <w:rPr>
          <w:rFonts w:ascii="Century Gothic" w:hAnsi="Century Gothic"/>
          <w:sz w:val="28"/>
          <w:szCs w:val="28"/>
        </w:rPr>
      </w:pPr>
    </w:p>
    <w:p w14:paraId="234AF088" w14:textId="77777777" w:rsidR="00472333" w:rsidRPr="00820971" w:rsidRDefault="00472333" w:rsidP="001D0F34">
      <w:pPr>
        <w:rPr>
          <w:rFonts w:ascii="Century Gothic" w:hAnsi="Century Gothic"/>
        </w:rPr>
      </w:pPr>
    </w:p>
    <w:p w14:paraId="0CFA5FB6" w14:textId="77777777" w:rsidR="00472333" w:rsidRPr="00820971" w:rsidRDefault="00472333" w:rsidP="001D0F34">
      <w:pPr>
        <w:rPr>
          <w:rFonts w:ascii="Century Gothic" w:hAnsi="Century Gothic"/>
        </w:rPr>
      </w:pPr>
    </w:p>
    <w:p w14:paraId="0C87ACA2" w14:textId="543C2289" w:rsidR="00472333" w:rsidRPr="00820971" w:rsidRDefault="00472333" w:rsidP="0047233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w:t>
      </w:r>
      <w:r w:rsidR="00043A2C" w:rsidRPr="00820971">
        <w:rPr>
          <w:rFonts w:ascii="Century Gothic" w:hAnsi="Century Gothic"/>
          <w:sz w:val="28"/>
          <w:szCs w:val="28"/>
        </w:rPr>
        <w:t>_________________________</w:t>
      </w:r>
    </w:p>
    <w:p w14:paraId="5216AE89" w14:textId="28D823D5" w:rsidR="008A0F81" w:rsidRDefault="008A0F81">
      <w:pPr>
        <w:rPr>
          <w:rFonts w:ascii="Century Gothic" w:hAnsi="Century Gothic"/>
        </w:rPr>
      </w:pPr>
      <w:r>
        <w:rPr>
          <w:rFonts w:ascii="Century Gothic" w:hAnsi="Century Gothic"/>
        </w:rPr>
        <w:br w:type="page"/>
      </w:r>
    </w:p>
    <w:p w14:paraId="06E366A4" w14:textId="77777777" w:rsidR="00472333" w:rsidRPr="00820971" w:rsidRDefault="00472333" w:rsidP="00472333">
      <w:pPr>
        <w:rPr>
          <w:rFonts w:ascii="Century Gothic" w:hAnsi="Century Gothic"/>
        </w:rPr>
      </w:pPr>
    </w:p>
    <w:p w14:paraId="210E50C8" w14:textId="77777777" w:rsidR="00140033" w:rsidRPr="00820971" w:rsidRDefault="00140033" w:rsidP="00140033">
      <w:pPr>
        <w:rPr>
          <w:rFonts w:ascii="Century Gothic" w:hAnsi="Century Gothic"/>
        </w:rPr>
      </w:pPr>
    </w:p>
    <w:p w14:paraId="3D3DBC5B" w14:textId="77777777" w:rsidR="00140033" w:rsidRDefault="00140033" w:rsidP="00140033">
      <w:pPr>
        <w:rPr>
          <w:rFonts w:ascii="Century Gothic" w:hAnsi="Century Gothic"/>
        </w:rPr>
      </w:pPr>
    </w:p>
    <w:p w14:paraId="79B9E947" w14:textId="77777777" w:rsidR="00140033" w:rsidRPr="00140033" w:rsidRDefault="00140033" w:rsidP="00140033">
      <w:pPr>
        <w:rPr>
          <w:rFonts w:ascii="Century Gothic" w:hAnsi="Century Gothic"/>
          <w:sz w:val="28"/>
          <w:szCs w:val="28"/>
        </w:rPr>
      </w:pPr>
    </w:p>
    <w:p w14:paraId="0AA8B21C" w14:textId="77777777" w:rsidR="00BC16DE" w:rsidRDefault="00140033" w:rsidP="00140033">
      <w:pPr>
        <w:rPr>
          <w:ins w:id="57" w:author="Microsoft Office User" w:date="2017-03-20T10:36:00Z"/>
          <w:rFonts w:ascii="Century Gothic" w:hAnsi="Century Gothic"/>
          <w:sz w:val="28"/>
          <w:szCs w:val="28"/>
        </w:rPr>
      </w:pPr>
      <w:r w:rsidRPr="00140033">
        <w:rPr>
          <w:rFonts w:ascii="Century Gothic" w:hAnsi="Century Gothic"/>
          <w:sz w:val="28"/>
          <w:szCs w:val="28"/>
        </w:rPr>
        <w:t xml:space="preserve">“If you cannot find peace within yourself, you will never find it anywhere else.” </w:t>
      </w:r>
    </w:p>
    <w:p w14:paraId="51639B3E" w14:textId="04C59CEA" w:rsidR="00140033" w:rsidRPr="00140033" w:rsidRDefault="00140033" w:rsidP="00140033">
      <w:pPr>
        <w:rPr>
          <w:rFonts w:ascii="Century Gothic" w:hAnsi="Century Gothic"/>
          <w:sz w:val="28"/>
          <w:szCs w:val="28"/>
        </w:rPr>
      </w:pPr>
      <w:r w:rsidRPr="00140033">
        <w:rPr>
          <w:rFonts w:ascii="Century Gothic" w:hAnsi="Century Gothic"/>
          <w:sz w:val="28"/>
          <w:szCs w:val="28"/>
        </w:rPr>
        <w:t>~Marvin Gaye</w:t>
      </w:r>
    </w:p>
    <w:p w14:paraId="754768DF" w14:textId="77777777" w:rsidR="00140033" w:rsidRPr="00820971" w:rsidRDefault="00140033" w:rsidP="00140033">
      <w:pPr>
        <w:pStyle w:val="Default"/>
        <w:spacing w:line="360" w:lineRule="auto"/>
        <w:rPr>
          <w:rFonts w:ascii="Century Gothic" w:hAnsi="Century Gothic"/>
          <w:sz w:val="28"/>
          <w:szCs w:val="28"/>
        </w:rPr>
      </w:pPr>
    </w:p>
    <w:p w14:paraId="4F8F1A90" w14:textId="77777777" w:rsidR="00140033" w:rsidRPr="00820971" w:rsidRDefault="00140033" w:rsidP="00140033">
      <w:pPr>
        <w:pStyle w:val="Default"/>
        <w:spacing w:line="360" w:lineRule="auto"/>
        <w:rPr>
          <w:rFonts w:ascii="Century Gothic" w:hAnsi="Century Gothic"/>
          <w:sz w:val="28"/>
          <w:szCs w:val="28"/>
        </w:rPr>
      </w:pPr>
    </w:p>
    <w:p w14:paraId="3FFAE15A" w14:textId="77777777" w:rsidR="00140033" w:rsidRPr="00820971" w:rsidRDefault="00140033" w:rsidP="0014003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B32925D" w14:textId="60DCD5A5" w:rsidR="00140033" w:rsidRDefault="00140033">
      <w:pPr>
        <w:rPr>
          <w:rFonts w:ascii="Century Gothic" w:hAnsi="Century Gothic"/>
        </w:rPr>
      </w:pPr>
      <w:r>
        <w:rPr>
          <w:rFonts w:ascii="Century Gothic" w:hAnsi="Century Gothic"/>
        </w:rPr>
        <w:br w:type="page"/>
      </w:r>
    </w:p>
    <w:p w14:paraId="12FD177A" w14:textId="77777777" w:rsidR="00472333" w:rsidRPr="00820971" w:rsidRDefault="00472333" w:rsidP="00472333">
      <w:pPr>
        <w:rPr>
          <w:rFonts w:ascii="Century Gothic" w:hAnsi="Century Gothic"/>
        </w:rPr>
      </w:pPr>
    </w:p>
    <w:p w14:paraId="75C30871" w14:textId="77777777" w:rsidR="00140033" w:rsidRDefault="00140033" w:rsidP="00140033">
      <w:pPr>
        <w:pStyle w:val="Default"/>
        <w:rPr>
          <w:rFonts w:ascii="Century Gothic" w:hAnsi="Century Gothic"/>
          <w:sz w:val="28"/>
          <w:szCs w:val="28"/>
        </w:rPr>
      </w:pPr>
    </w:p>
    <w:p w14:paraId="5627BB9B" w14:textId="77777777" w:rsidR="00140033" w:rsidRDefault="00140033" w:rsidP="00140033">
      <w:pPr>
        <w:pStyle w:val="Default"/>
        <w:rPr>
          <w:rFonts w:ascii="Century Gothic" w:hAnsi="Century Gothic"/>
          <w:sz w:val="28"/>
          <w:szCs w:val="28"/>
        </w:rPr>
      </w:pPr>
    </w:p>
    <w:p w14:paraId="4D54FA28" w14:textId="77777777" w:rsidR="00140033" w:rsidRDefault="00140033" w:rsidP="00140033">
      <w:pPr>
        <w:pStyle w:val="Default"/>
        <w:rPr>
          <w:rFonts w:ascii="Century Gothic" w:hAnsi="Century Gothic"/>
          <w:sz w:val="28"/>
          <w:szCs w:val="28"/>
        </w:rPr>
      </w:pPr>
    </w:p>
    <w:p w14:paraId="711E84B8" w14:textId="1FD30309" w:rsidR="00140033" w:rsidRPr="00140033" w:rsidRDefault="00140033" w:rsidP="00140033">
      <w:pPr>
        <w:pStyle w:val="Default"/>
        <w:rPr>
          <w:rFonts w:ascii="Century Gothic" w:hAnsi="Century Gothic"/>
          <w:sz w:val="28"/>
          <w:szCs w:val="28"/>
        </w:rPr>
      </w:pPr>
      <w:r w:rsidRPr="00140033">
        <w:rPr>
          <w:rFonts w:ascii="Century Gothic" w:hAnsi="Century Gothic"/>
          <w:sz w:val="28"/>
          <w:szCs w:val="28"/>
        </w:rPr>
        <w:t xml:space="preserve">Stop comparing yourself </w:t>
      </w:r>
      <w:r w:rsidR="000A3632">
        <w:rPr>
          <w:rFonts w:ascii="Century Gothic" w:hAnsi="Century Gothic"/>
          <w:sz w:val="28"/>
          <w:szCs w:val="28"/>
        </w:rPr>
        <w:t>to others. Right now. You are fu</w:t>
      </w:r>
      <w:r w:rsidRPr="00140033">
        <w:rPr>
          <w:rFonts w:ascii="Century Gothic" w:hAnsi="Century Gothic"/>
          <w:sz w:val="28"/>
          <w:szCs w:val="28"/>
        </w:rPr>
        <w:t>cking incredible. Just try to tell me you're not, I'll tell you what I see.</w:t>
      </w:r>
    </w:p>
    <w:p w14:paraId="3AD685C6" w14:textId="77777777" w:rsidR="00140033" w:rsidRPr="00820971" w:rsidRDefault="00140033" w:rsidP="00140033">
      <w:pPr>
        <w:rPr>
          <w:rFonts w:ascii="Century Gothic" w:hAnsi="Century Gothic"/>
        </w:rPr>
      </w:pPr>
    </w:p>
    <w:p w14:paraId="52D6CB61" w14:textId="77777777" w:rsidR="00140033" w:rsidRPr="00820971" w:rsidRDefault="00140033" w:rsidP="00140033">
      <w:pPr>
        <w:rPr>
          <w:rFonts w:ascii="Century Gothic" w:hAnsi="Century Gothic"/>
        </w:rPr>
      </w:pPr>
    </w:p>
    <w:p w14:paraId="154528E6" w14:textId="77777777" w:rsidR="00140033" w:rsidRPr="00820971" w:rsidRDefault="00140033" w:rsidP="0014003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726734E" w14:textId="193EBF2C" w:rsidR="00140033" w:rsidRDefault="00140033">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1738B6A1" w14:textId="77777777" w:rsidR="00140033" w:rsidRDefault="00140033" w:rsidP="00472333">
      <w:pPr>
        <w:rPr>
          <w:rFonts w:ascii="Century Gothic" w:eastAsia="Comic Sans MS" w:hAnsi="Century Gothic" w:cs="Comic Sans MS"/>
          <w:color w:val="000000"/>
          <w:sz w:val="28"/>
          <w:szCs w:val="28"/>
          <w:bdr w:val="nil"/>
        </w:rPr>
      </w:pPr>
    </w:p>
    <w:p w14:paraId="785D9BC4" w14:textId="77777777" w:rsidR="00140033" w:rsidRDefault="00140033" w:rsidP="00472333">
      <w:pPr>
        <w:rPr>
          <w:rFonts w:ascii="Century Gothic" w:eastAsiaTheme="minorEastAsia" w:hAnsi="Century Gothic" w:cs="Helvetica Neue Light"/>
          <w:color w:val="101214"/>
          <w:sz w:val="28"/>
          <w:szCs w:val="28"/>
        </w:rPr>
      </w:pPr>
    </w:p>
    <w:p w14:paraId="3A2DB97F" w14:textId="77777777" w:rsidR="00140033" w:rsidRDefault="00140033" w:rsidP="00472333">
      <w:pPr>
        <w:rPr>
          <w:rFonts w:ascii="Century Gothic" w:eastAsiaTheme="minorEastAsia" w:hAnsi="Century Gothic" w:cs="Helvetica Neue Light"/>
          <w:color w:val="101214"/>
          <w:sz w:val="28"/>
          <w:szCs w:val="28"/>
        </w:rPr>
      </w:pPr>
    </w:p>
    <w:p w14:paraId="1A145C6C" w14:textId="77777777" w:rsidR="00140033" w:rsidRDefault="00140033" w:rsidP="00472333">
      <w:pPr>
        <w:rPr>
          <w:rFonts w:ascii="Century Gothic" w:eastAsiaTheme="minorEastAsia" w:hAnsi="Century Gothic" w:cs="Helvetica Neue Light"/>
          <w:color w:val="101214"/>
          <w:sz w:val="28"/>
          <w:szCs w:val="28"/>
        </w:rPr>
      </w:pPr>
    </w:p>
    <w:p w14:paraId="2C216E16" w14:textId="77777777" w:rsidR="00BC16DE" w:rsidRDefault="00140033" w:rsidP="00472333">
      <w:pPr>
        <w:rPr>
          <w:ins w:id="58" w:author="Microsoft Office User" w:date="2017-03-20T10:37: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"We have the results we have in life because of the decisions we've made." </w:t>
      </w:r>
    </w:p>
    <w:p w14:paraId="39223A2C" w14:textId="19891ADC" w:rsidR="00140033" w:rsidRDefault="00140033" w:rsidP="00472333">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~Andy Anderson</w:t>
      </w:r>
    </w:p>
    <w:p w14:paraId="04CC26F5" w14:textId="77777777" w:rsidR="00430B52" w:rsidRDefault="00430B52">
      <w:pPr>
        <w:rPr>
          <w:rFonts w:ascii="Century Gothic" w:eastAsiaTheme="minorEastAsia" w:hAnsi="Century Gothic" w:cs="Helvetica Neue Light"/>
          <w:color w:val="101214"/>
          <w:sz w:val="28"/>
          <w:szCs w:val="28"/>
        </w:rPr>
      </w:pPr>
    </w:p>
    <w:p w14:paraId="2A3A606F" w14:textId="77777777" w:rsidR="00430B52" w:rsidRDefault="00430B52">
      <w:pPr>
        <w:rPr>
          <w:rFonts w:ascii="Century Gothic" w:eastAsiaTheme="minorEastAsia" w:hAnsi="Century Gothic" w:cs="Helvetica Neue Light"/>
          <w:color w:val="101214"/>
          <w:sz w:val="28"/>
          <w:szCs w:val="28"/>
        </w:rPr>
      </w:pPr>
    </w:p>
    <w:p w14:paraId="26FF4658" w14:textId="77777777" w:rsidR="00430B52" w:rsidRPr="00820971" w:rsidRDefault="00430B52" w:rsidP="00430B5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1D41796" w14:textId="1099952F" w:rsidR="00140033" w:rsidRDefault="00140033">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EFCEEAF" w14:textId="77777777" w:rsidR="00140033" w:rsidRDefault="00140033" w:rsidP="00472333">
      <w:pPr>
        <w:rPr>
          <w:rFonts w:ascii="Century Gothic" w:eastAsia="Comic Sans MS" w:hAnsi="Century Gothic" w:cs="Comic Sans MS"/>
          <w:color w:val="000000"/>
          <w:sz w:val="28"/>
          <w:szCs w:val="28"/>
          <w:bdr w:val="nil"/>
        </w:rPr>
      </w:pPr>
    </w:p>
    <w:p w14:paraId="1C923A39" w14:textId="77777777" w:rsidR="00430B52" w:rsidRDefault="00430B52" w:rsidP="00140033">
      <w:pPr>
        <w:rPr>
          <w:rFonts w:ascii="Century Gothic" w:hAnsi="Century Gothic"/>
          <w:sz w:val="52"/>
          <w:szCs w:val="52"/>
        </w:rPr>
      </w:pPr>
    </w:p>
    <w:p w14:paraId="30D06384" w14:textId="77777777" w:rsidR="00430B52" w:rsidRDefault="00430B52" w:rsidP="00140033">
      <w:pPr>
        <w:rPr>
          <w:rFonts w:ascii="Century Gothic" w:hAnsi="Century Gothic"/>
          <w:sz w:val="52"/>
          <w:szCs w:val="52"/>
        </w:rPr>
      </w:pPr>
    </w:p>
    <w:p w14:paraId="320CA1FA" w14:textId="77777777" w:rsidR="00510594" w:rsidRDefault="00510594" w:rsidP="00140033">
      <w:pPr>
        <w:rPr>
          <w:rFonts w:ascii="Century Gothic" w:hAnsi="Century Gothic"/>
          <w:sz w:val="28"/>
          <w:szCs w:val="28"/>
        </w:rPr>
      </w:pPr>
    </w:p>
    <w:p w14:paraId="20E1BB04" w14:textId="77777777" w:rsidR="00140033" w:rsidRPr="00510594" w:rsidRDefault="00140033" w:rsidP="00140033">
      <w:pPr>
        <w:rPr>
          <w:rFonts w:ascii="Century Gothic" w:hAnsi="Century Gothic"/>
          <w:sz w:val="28"/>
          <w:szCs w:val="28"/>
        </w:rPr>
      </w:pPr>
      <w:r w:rsidRPr="00510594">
        <w:rPr>
          <w:rFonts w:ascii="Century Gothic" w:hAnsi="Century Gothic"/>
          <w:sz w:val="28"/>
          <w:szCs w:val="28"/>
        </w:rPr>
        <w:t xml:space="preserve">There is little more powerful to drive a positive life than doing what we think we can’t. </w:t>
      </w:r>
    </w:p>
    <w:p w14:paraId="36ECD328" w14:textId="0ED041C7" w:rsidR="00140033" w:rsidRDefault="00140033">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678210B" w14:textId="77777777" w:rsidR="00140033" w:rsidRDefault="00140033" w:rsidP="00140033">
      <w:pPr>
        <w:rPr>
          <w:rFonts w:ascii="Century Gothic" w:eastAsiaTheme="minorEastAsia" w:hAnsi="Century Gothic" w:cs="Helvetica Neue Light"/>
          <w:color w:val="101214"/>
          <w:sz w:val="28"/>
          <w:szCs w:val="28"/>
        </w:rPr>
      </w:pPr>
    </w:p>
    <w:p w14:paraId="366D79AD" w14:textId="77777777" w:rsidR="00140033" w:rsidRDefault="00140033" w:rsidP="00140033">
      <w:pPr>
        <w:rPr>
          <w:rFonts w:ascii="Century Gothic" w:eastAsiaTheme="minorEastAsia" w:hAnsi="Century Gothic" w:cs="Helvetica Neue Light"/>
          <w:color w:val="101214"/>
          <w:sz w:val="28"/>
          <w:szCs w:val="28"/>
        </w:rPr>
      </w:pPr>
    </w:p>
    <w:p w14:paraId="0C065BFB" w14:textId="77777777" w:rsidR="001219D2" w:rsidRDefault="001219D2" w:rsidP="001219D2">
      <w:pPr>
        <w:pStyle w:val="Default"/>
        <w:rPr>
          <w:rFonts w:ascii="Century Gothic" w:eastAsiaTheme="minorEastAsia" w:hAnsi="Century Gothic" w:cs="Helvetica Neue Light"/>
          <w:color w:val="1F2326"/>
          <w:sz w:val="28"/>
          <w:szCs w:val="28"/>
        </w:rPr>
      </w:pPr>
    </w:p>
    <w:p w14:paraId="7A969248" w14:textId="77777777" w:rsidR="001219D2" w:rsidRDefault="001219D2" w:rsidP="001219D2">
      <w:pPr>
        <w:pStyle w:val="Default"/>
        <w:rPr>
          <w:rFonts w:ascii="Century Gothic" w:eastAsiaTheme="minorEastAsia" w:hAnsi="Century Gothic" w:cs="Helvetica Neue Light"/>
          <w:color w:val="1F2326"/>
          <w:sz w:val="28"/>
          <w:szCs w:val="28"/>
        </w:rPr>
      </w:pPr>
    </w:p>
    <w:p w14:paraId="423EFF38" w14:textId="2B978332" w:rsidR="00BC16DE" w:rsidRDefault="001219D2" w:rsidP="001219D2">
      <w:pPr>
        <w:pStyle w:val="Default"/>
        <w:rPr>
          <w:ins w:id="59" w:author="Microsoft Office User" w:date="2017-03-20T10:37: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“I stopped asking other people for permission to do what I wanted to do</w:t>
      </w:r>
      <w:ins w:id="60" w:author="Microsoft Office User" w:date="2017-03-20T10:37:00Z">
        <w:r w:rsidR="00BC16DE" w:rsidRPr="00820971">
          <w:rPr>
            <w:rFonts w:ascii="Century Gothic" w:eastAsiaTheme="minorEastAsia" w:hAnsi="Century Gothic" w:cs="Helvetica Neue Light"/>
            <w:color w:val="1F2326"/>
            <w:sz w:val="28"/>
            <w:szCs w:val="28"/>
          </w:rPr>
          <w:t>.</w:t>
        </w:r>
        <w:r w:rsidR="00BC16DE">
          <w:rPr>
            <w:rFonts w:ascii="Century Gothic" w:eastAsiaTheme="minorEastAsia" w:hAnsi="Century Gothic" w:cs="Helvetica Neue Light"/>
            <w:color w:val="1F2326"/>
            <w:sz w:val="28"/>
            <w:szCs w:val="28"/>
          </w:rPr>
          <w:t>”</w:t>
        </w:r>
      </w:ins>
    </w:p>
    <w:p w14:paraId="04911AC3" w14:textId="05D1EDB3" w:rsidR="001219D2" w:rsidRPr="00820971" w:rsidRDefault="001219D2" w:rsidP="001219D2">
      <w:pPr>
        <w:pStyle w:val="Default"/>
        <w:rPr>
          <w:rFonts w:ascii="Century Gothic" w:hAnsi="Century Gothic"/>
          <w:sz w:val="28"/>
          <w:szCs w:val="28"/>
        </w:rPr>
      </w:pPr>
      <w:r>
        <w:rPr>
          <w:rFonts w:ascii="Century Gothic" w:eastAsiaTheme="minorEastAsia" w:hAnsi="Century Gothic" w:cs="Helvetica Neue Light"/>
          <w:color w:val="1F2326"/>
          <w:sz w:val="28"/>
          <w:szCs w:val="28"/>
        </w:rPr>
        <w:t xml:space="preserve">~Ava </w:t>
      </w:r>
      <w:proofErr w:type="spellStart"/>
      <w:r>
        <w:rPr>
          <w:rFonts w:ascii="Century Gothic" w:eastAsiaTheme="minorEastAsia" w:hAnsi="Century Gothic" w:cs="Helvetica Neue Light"/>
          <w:color w:val="1F2326"/>
          <w:sz w:val="28"/>
          <w:szCs w:val="28"/>
        </w:rPr>
        <w:t>DuVernay</w:t>
      </w:r>
      <w:proofErr w:type="spellEnd"/>
    </w:p>
    <w:p w14:paraId="4DBC63EF" w14:textId="77777777" w:rsidR="001219D2" w:rsidRPr="00820971" w:rsidRDefault="001219D2" w:rsidP="001219D2">
      <w:pPr>
        <w:pStyle w:val="Default"/>
        <w:rPr>
          <w:rFonts w:ascii="Century Gothic" w:hAnsi="Century Gothic"/>
          <w:sz w:val="24"/>
          <w:szCs w:val="24"/>
        </w:rPr>
      </w:pPr>
    </w:p>
    <w:p w14:paraId="4F52B166" w14:textId="77777777" w:rsidR="001219D2" w:rsidRPr="00820971" w:rsidRDefault="001219D2" w:rsidP="001219D2">
      <w:pPr>
        <w:pStyle w:val="Default"/>
        <w:rPr>
          <w:rFonts w:ascii="Century Gothic" w:hAnsi="Century Gothic"/>
          <w:sz w:val="24"/>
          <w:szCs w:val="24"/>
        </w:rPr>
      </w:pPr>
    </w:p>
    <w:p w14:paraId="326C6D46" w14:textId="77777777" w:rsidR="001219D2" w:rsidRPr="00820971" w:rsidRDefault="001219D2" w:rsidP="001219D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A50800C" w14:textId="04A8DA65" w:rsidR="001219D2" w:rsidRDefault="001219D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5CCEFE80" w14:textId="77777777" w:rsidR="001219D2" w:rsidRDefault="001219D2" w:rsidP="00140033">
      <w:pPr>
        <w:rPr>
          <w:rFonts w:ascii="Century Gothic" w:eastAsiaTheme="minorEastAsia" w:hAnsi="Century Gothic" w:cs="Helvetica Neue Light"/>
          <w:color w:val="101214"/>
          <w:sz w:val="28"/>
          <w:szCs w:val="28"/>
        </w:rPr>
      </w:pPr>
    </w:p>
    <w:p w14:paraId="2D4D2BAB" w14:textId="77777777" w:rsidR="001219D2" w:rsidRDefault="001219D2" w:rsidP="00140033">
      <w:pPr>
        <w:rPr>
          <w:rFonts w:ascii="Century Gothic" w:eastAsiaTheme="minorEastAsia" w:hAnsi="Century Gothic" w:cs="Helvetica Neue Light"/>
          <w:color w:val="101214"/>
          <w:sz w:val="28"/>
          <w:szCs w:val="28"/>
        </w:rPr>
      </w:pPr>
    </w:p>
    <w:p w14:paraId="185CAFD4" w14:textId="77777777" w:rsidR="00430B52" w:rsidRDefault="00430B52" w:rsidP="00140033">
      <w:pPr>
        <w:rPr>
          <w:rFonts w:ascii="Century Gothic" w:hAnsi="Century Gothic"/>
          <w:sz w:val="28"/>
          <w:szCs w:val="28"/>
        </w:rPr>
      </w:pPr>
    </w:p>
    <w:p w14:paraId="268958D5" w14:textId="6F1A2260" w:rsidR="00430B52" w:rsidRPr="00430B52" w:rsidRDefault="00430B52" w:rsidP="00140033">
      <w:pPr>
        <w:rPr>
          <w:rFonts w:ascii="Century Gothic" w:eastAsiaTheme="minorEastAsia" w:hAnsi="Century Gothic" w:cs="Helvetica Neue Light"/>
          <w:color w:val="101214"/>
          <w:sz w:val="28"/>
          <w:szCs w:val="28"/>
        </w:rPr>
      </w:pPr>
      <w:r w:rsidRPr="00430B52">
        <w:rPr>
          <w:rFonts w:ascii="Century Gothic" w:hAnsi="Century Gothic"/>
          <w:sz w:val="28"/>
          <w:szCs w:val="28"/>
        </w:rPr>
        <w:t>Low times are always juxtaposed by high times and happiness in equal measure if we make the effort to evolve and grow.</w:t>
      </w:r>
    </w:p>
    <w:p w14:paraId="5180E02C" w14:textId="77777777" w:rsidR="00430B52" w:rsidRDefault="00430B52" w:rsidP="00430B52">
      <w:pPr>
        <w:pStyle w:val="Default"/>
        <w:rPr>
          <w:rFonts w:ascii="Century Gothic" w:hAnsi="Century Gothic"/>
          <w:sz w:val="24"/>
          <w:szCs w:val="24"/>
        </w:rPr>
      </w:pPr>
    </w:p>
    <w:p w14:paraId="1858F0CF" w14:textId="77777777" w:rsidR="00430B52" w:rsidRDefault="00430B52" w:rsidP="00430B52">
      <w:pPr>
        <w:pStyle w:val="Default"/>
        <w:rPr>
          <w:rFonts w:ascii="Century Gothic" w:hAnsi="Century Gothic"/>
          <w:sz w:val="24"/>
          <w:szCs w:val="24"/>
        </w:rPr>
      </w:pPr>
    </w:p>
    <w:p w14:paraId="271AF4D1" w14:textId="77777777" w:rsidR="00430B52" w:rsidRPr="00820971" w:rsidRDefault="00430B52" w:rsidP="00430B52">
      <w:pPr>
        <w:pStyle w:val="Default"/>
        <w:rPr>
          <w:rFonts w:ascii="Century Gothic" w:hAnsi="Century Gothic"/>
          <w:sz w:val="24"/>
          <w:szCs w:val="24"/>
        </w:rPr>
      </w:pPr>
    </w:p>
    <w:p w14:paraId="5824CEE6" w14:textId="77777777" w:rsidR="00430B52" w:rsidRPr="00820971" w:rsidRDefault="00430B52" w:rsidP="00430B5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E21BB44" w14:textId="502EB191" w:rsidR="00430B52" w:rsidRDefault="00430B5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2A5EF7FF" w14:textId="77777777" w:rsidR="00430B52" w:rsidRDefault="00430B52" w:rsidP="00140033">
      <w:pPr>
        <w:rPr>
          <w:rFonts w:ascii="Century Gothic" w:eastAsiaTheme="minorEastAsia" w:hAnsi="Century Gothic" w:cs="Helvetica Neue Light"/>
          <w:color w:val="101214"/>
          <w:sz w:val="28"/>
          <w:szCs w:val="28"/>
        </w:rPr>
      </w:pPr>
    </w:p>
    <w:p w14:paraId="7AF2B2A9" w14:textId="77777777" w:rsidR="00430B52" w:rsidRDefault="00430B52" w:rsidP="00430B52">
      <w:pPr>
        <w:rPr>
          <w:rFonts w:ascii="Century Gothic" w:eastAsiaTheme="minorEastAsia" w:hAnsi="Century Gothic" w:cs="Helvetica Neue Light"/>
          <w:color w:val="1F2326"/>
          <w:sz w:val="28"/>
          <w:szCs w:val="28"/>
        </w:rPr>
      </w:pPr>
    </w:p>
    <w:p w14:paraId="4BBCFCEC" w14:textId="77777777" w:rsidR="00430B52" w:rsidRDefault="00430B52" w:rsidP="00430B52">
      <w:pPr>
        <w:rPr>
          <w:rFonts w:ascii="Century Gothic" w:eastAsiaTheme="minorEastAsia" w:hAnsi="Century Gothic" w:cs="Helvetica Neue Light"/>
          <w:color w:val="1F2326"/>
          <w:sz w:val="28"/>
          <w:szCs w:val="28"/>
        </w:rPr>
      </w:pPr>
    </w:p>
    <w:p w14:paraId="2238F5B2" w14:textId="77777777" w:rsidR="00430B52" w:rsidRDefault="00430B52" w:rsidP="00430B52">
      <w:pPr>
        <w:rPr>
          <w:rFonts w:ascii="Century Gothic" w:eastAsiaTheme="minorEastAsia" w:hAnsi="Century Gothic" w:cs="Helvetica Neue Light"/>
          <w:color w:val="1F2326"/>
          <w:sz w:val="28"/>
          <w:szCs w:val="28"/>
        </w:rPr>
      </w:pPr>
    </w:p>
    <w:p w14:paraId="6198A426" w14:textId="77777777" w:rsidR="00BC16DE" w:rsidRDefault="007978C2" w:rsidP="00430B52">
      <w:pPr>
        <w:rPr>
          <w:ins w:id="61" w:author="Microsoft Office User" w:date="2017-03-20T10:37:00Z"/>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 xml:space="preserve">“Kites rise against the wind, </w:t>
      </w:r>
      <w:r w:rsidR="00430B52" w:rsidRPr="003508E2">
        <w:rPr>
          <w:rFonts w:ascii="Century Gothic" w:eastAsiaTheme="minorEastAsia" w:hAnsi="Century Gothic" w:cs="Helvetica Neue Light"/>
          <w:color w:val="1F2326"/>
          <w:sz w:val="28"/>
          <w:szCs w:val="28"/>
        </w:rPr>
        <w:t>not with it.</w:t>
      </w:r>
      <w:r w:rsidR="003508E2" w:rsidRPr="003508E2">
        <w:rPr>
          <w:rFonts w:ascii="Century Gothic" w:eastAsiaTheme="minorEastAsia" w:hAnsi="Century Gothic" w:cs="Helvetica Neue Light"/>
          <w:color w:val="1F2326"/>
          <w:sz w:val="28"/>
          <w:szCs w:val="28"/>
        </w:rPr>
        <w:t xml:space="preserve">” </w:t>
      </w:r>
    </w:p>
    <w:p w14:paraId="6E4C17B8" w14:textId="37DE2185" w:rsidR="00430B52" w:rsidRDefault="003508E2" w:rsidP="00430B52">
      <w:pPr>
        <w:rPr>
          <w:rFonts w:ascii="Century Gothic" w:eastAsiaTheme="minorEastAsia" w:hAnsi="Century Gothic" w:cs="Helvetica Neue Light"/>
          <w:color w:val="1F2326"/>
          <w:sz w:val="28"/>
          <w:szCs w:val="28"/>
        </w:rPr>
      </w:pPr>
      <w:r w:rsidRPr="003508E2">
        <w:rPr>
          <w:rFonts w:ascii="Century Gothic" w:eastAsiaTheme="minorEastAsia" w:hAnsi="Century Gothic" w:cs="Helvetica Neue Light"/>
          <w:color w:val="1F2326"/>
          <w:sz w:val="28"/>
          <w:szCs w:val="28"/>
        </w:rPr>
        <w:t>~Winston Churchill</w:t>
      </w:r>
    </w:p>
    <w:p w14:paraId="18975D73" w14:textId="77777777" w:rsidR="007A23F2" w:rsidRDefault="007A23F2" w:rsidP="00430B52">
      <w:pPr>
        <w:rPr>
          <w:rFonts w:ascii="Century Gothic" w:eastAsiaTheme="minorEastAsia" w:hAnsi="Century Gothic" w:cs="Helvetica Neue Light"/>
          <w:color w:val="1F2326"/>
          <w:sz w:val="28"/>
          <w:szCs w:val="28"/>
        </w:rPr>
      </w:pPr>
    </w:p>
    <w:p w14:paraId="01E8B39D" w14:textId="77777777" w:rsidR="007A23F2" w:rsidRPr="003508E2" w:rsidRDefault="007A23F2" w:rsidP="00430B52">
      <w:pPr>
        <w:rPr>
          <w:rFonts w:ascii="Century Gothic" w:hAnsi="Century Gothic"/>
          <w:sz w:val="28"/>
          <w:szCs w:val="28"/>
        </w:rPr>
      </w:pPr>
    </w:p>
    <w:p w14:paraId="1A1AFE38" w14:textId="77777777" w:rsidR="007A23F2" w:rsidRPr="00820971" w:rsidRDefault="007A23F2" w:rsidP="007A23F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7B4CDE7" w14:textId="7836D0F9" w:rsidR="00430B52" w:rsidRDefault="00430B5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436027E" w14:textId="77777777" w:rsidR="003508E2" w:rsidRDefault="003508E2" w:rsidP="00140033">
      <w:pPr>
        <w:rPr>
          <w:rFonts w:ascii="Century Gothic" w:eastAsiaTheme="minorEastAsia" w:hAnsi="Century Gothic" w:cs="Helvetica Neue Light"/>
          <w:color w:val="101214"/>
          <w:sz w:val="28"/>
          <w:szCs w:val="28"/>
        </w:rPr>
      </w:pPr>
    </w:p>
    <w:p w14:paraId="070A84D4" w14:textId="77777777" w:rsidR="003508E2" w:rsidRDefault="003508E2" w:rsidP="00140033">
      <w:pPr>
        <w:rPr>
          <w:rFonts w:ascii="Century Gothic" w:eastAsiaTheme="minorEastAsia" w:hAnsi="Century Gothic" w:cs="Helvetica Neue Light"/>
          <w:color w:val="101214"/>
          <w:sz w:val="28"/>
          <w:szCs w:val="28"/>
        </w:rPr>
      </w:pPr>
    </w:p>
    <w:p w14:paraId="39965F74" w14:textId="77777777" w:rsidR="003508E2" w:rsidRDefault="003508E2" w:rsidP="00140033">
      <w:pPr>
        <w:rPr>
          <w:rFonts w:ascii="Century Gothic" w:eastAsiaTheme="minorEastAsia" w:hAnsi="Century Gothic" w:cs="Helvetica Neue Light"/>
          <w:color w:val="101214"/>
          <w:sz w:val="28"/>
          <w:szCs w:val="28"/>
        </w:rPr>
      </w:pPr>
    </w:p>
    <w:p w14:paraId="58D8C5F2" w14:textId="77777777" w:rsidR="003508E2" w:rsidRDefault="003508E2" w:rsidP="00140033">
      <w:pPr>
        <w:rPr>
          <w:rFonts w:ascii="Century Gothic" w:eastAsiaTheme="minorEastAsia" w:hAnsi="Century Gothic" w:cs="Helvetica Neue Light"/>
          <w:color w:val="101214"/>
          <w:sz w:val="28"/>
          <w:szCs w:val="28"/>
        </w:rPr>
      </w:pPr>
    </w:p>
    <w:p w14:paraId="0F2EC8D5" w14:textId="77777777" w:rsidR="003508E2" w:rsidRDefault="003508E2" w:rsidP="00140033">
      <w:pPr>
        <w:rPr>
          <w:rFonts w:ascii="Century Gothic" w:eastAsiaTheme="minorEastAsia" w:hAnsi="Century Gothic" w:cs="Helvetica Neue Light"/>
          <w:color w:val="101214"/>
          <w:sz w:val="28"/>
          <w:szCs w:val="28"/>
        </w:rPr>
      </w:pPr>
    </w:p>
    <w:p w14:paraId="10DB46C8" w14:textId="77777777" w:rsidR="003508E2" w:rsidRDefault="003508E2" w:rsidP="00140033">
      <w:pPr>
        <w:rPr>
          <w:rFonts w:ascii="Century Gothic" w:eastAsiaTheme="minorEastAsia" w:hAnsi="Century Gothic" w:cs="Helvetica Neue Light"/>
          <w:color w:val="101214"/>
          <w:sz w:val="28"/>
          <w:szCs w:val="28"/>
        </w:rPr>
      </w:pPr>
    </w:p>
    <w:p w14:paraId="5FB8AB61" w14:textId="77777777" w:rsidR="00BC16DE" w:rsidRDefault="003508E2" w:rsidP="00140033">
      <w:pPr>
        <w:rPr>
          <w:ins w:id="62" w:author="Microsoft Office User" w:date="2017-03-20T10:37: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 xml:space="preserve">“Hold fast to dreams, for if dreams die, life is a broken-winged bird that cannot fly.” </w:t>
      </w:r>
    </w:p>
    <w:p w14:paraId="553454E1" w14:textId="4A938DB1" w:rsidR="003508E2" w:rsidRDefault="003508E2" w:rsidP="00140033">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 xml:space="preserve">~Langston Hughes </w:t>
      </w:r>
    </w:p>
    <w:p w14:paraId="53A91341" w14:textId="03C21307" w:rsidR="003508E2" w:rsidRDefault="003508E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1A81365C" w14:textId="77777777" w:rsidR="003508E2" w:rsidRDefault="003508E2" w:rsidP="003508E2">
      <w:pPr>
        <w:rPr>
          <w:rFonts w:ascii="Century Gothic" w:eastAsiaTheme="minorEastAsia" w:hAnsi="Century Gothic" w:cs="Helvetica Neue Light"/>
          <w:color w:val="101214"/>
          <w:sz w:val="44"/>
          <w:szCs w:val="44"/>
        </w:rPr>
      </w:pPr>
    </w:p>
    <w:p w14:paraId="6A0F2922" w14:textId="77777777" w:rsidR="003508E2" w:rsidRDefault="003508E2" w:rsidP="003508E2">
      <w:pPr>
        <w:rPr>
          <w:rFonts w:ascii="Century Gothic" w:eastAsiaTheme="minorEastAsia" w:hAnsi="Century Gothic" w:cs="Helvetica Neue Light"/>
          <w:color w:val="101214"/>
          <w:sz w:val="44"/>
          <w:szCs w:val="44"/>
        </w:rPr>
      </w:pPr>
    </w:p>
    <w:p w14:paraId="62A9E2A7" w14:textId="77777777" w:rsidR="003508E2" w:rsidRDefault="003508E2" w:rsidP="003508E2">
      <w:pPr>
        <w:rPr>
          <w:rFonts w:ascii="Century Gothic" w:eastAsiaTheme="minorEastAsia" w:hAnsi="Century Gothic" w:cs="Helvetica Neue Light"/>
          <w:color w:val="101214"/>
          <w:sz w:val="44"/>
          <w:szCs w:val="44"/>
        </w:rPr>
      </w:pPr>
    </w:p>
    <w:p w14:paraId="2A6910B0" w14:textId="77777777" w:rsidR="003508E2" w:rsidRDefault="003508E2" w:rsidP="003508E2">
      <w:pPr>
        <w:rPr>
          <w:rFonts w:ascii="Century Gothic" w:eastAsiaTheme="minorEastAsia" w:hAnsi="Century Gothic" w:cs="Helvetica Neue Light"/>
          <w:color w:val="101214"/>
          <w:sz w:val="44"/>
          <w:szCs w:val="44"/>
        </w:rPr>
      </w:pPr>
    </w:p>
    <w:p w14:paraId="2B6D73EF" w14:textId="5381237A" w:rsidR="003508E2" w:rsidRDefault="003508E2" w:rsidP="003508E2">
      <w:pPr>
        <w:rPr>
          <w:rFonts w:ascii="Century Gothic" w:eastAsiaTheme="minorEastAsia" w:hAnsi="Century Gothic" w:cs="Helvetica Neue Light"/>
          <w:color w:val="101214"/>
          <w:sz w:val="44"/>
          <w:szCs w:val="44"/>
        </w:rPr>
      </w:pPr>
      <w:r w:rsidRPr="003508E2">
        <w:rPr>
          <w:rFonts w:ascii="Century Gothic" w:eastAsiaTheme="minorEastAsia" w:hAnsi="Century Gothic" w:cs="Helvetica Neue Light"/>
          <w:color w:val="101214"/>
          <w:sz w:val="44"/>
          <w:szCs w:val="44"/>
        </w:rPr>
        <w:t>We can fly. Never forget it.</w:t>
      </w:r>
    </w:p>
    <w:p w14:paraId="1C3AE573" w14:textId="77777777" w:rsidR="003508E2" w:rsidRDefault="003508E2">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362A940D" w14:textId="77777777" w:rsidR="003508E2" w:rsidRDefault="003508E2" w:rsidP="003508E2">
      <w:pPr>
        <w:pStyle w:val="Default"/>
        <w:rPr>
          <w:rFonts w:ascii="Century Gothic" w:eastAsiaTheme="minorEastAsia" w:hAnsi="Century Gothic" w:cs="Helvetica Neue Light"/>
          <w:color w:val="1F2326"/>
          <w:sz w:val="28"/>
          <w:szCs w:val="28"/>
        </w:rPr>
      </w:pPr>
    </w:p>
    <w:p w14:paraId="1A7E9476" w14:textId="77777777" w:rsidR="003508E2" w:rsidRDefault="003508E2" w:rsidP="003508E2">
      <w:pPr>
        <w:pStyle w:val="Default"/>
        <w:rPr>
          <w:rFonts w:ascii="Century Gothic" w:eastAsiaTheme="minorEastAsia" w:hAnsi="Century Gothic" w:cs="Helvetica Neue Light"/>
          <w:color w:val="1F2326"/>
          <w:sz w:val="28"/>
          <w:szCs w:val="28"/>
        </w:rPr>
      </w:pPr>
    </w:p>
    <w:p w14:paraId="25ABE041" w14:textId="77777777" w:rsidR="003508E2" w:rsidRDefault="003508E2" w:rsidP="003508E2">
      <w:pPr>
        <w:pStyle w:val="Default"/>
        <w:rPr>
          <w:rFonts w:ascii="Century Gothic" w:eastAsiaTheme="minorEastAsia" w:hAnsi="Century Gothic" w:cs="Helvetica Neue Light"/>
          <w:color w:val="1F2326"/>
          <w:sz w:val="28"/>
          <w:szCs w:val="28"/>
        </w:rPr>
      </w:pPr>
    </w:p>
    <w:p w14:paraId="0845B308" w14:textId="49B4E4F5" w:rsidR="00BC16DE" w:rsidRDefault="003508E2" w:rsidP="003508E2">
      <w:pPr>
        <w:pStyle w:val="Default"/>
        <w:rPr>
          <w:ins w:id="63" w:author="Microsoft Office User" w:date="2017-03-20T10:37: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“You have power over your mind, not outside events. Realize this and you will find strength</w:t>
      </w:r>
      <w:ins w:id="64" w:author="Microsoft Office User" w:date="2017-03-20T10:37:00Z">
        <w:r w:rsidR="00BC16DE" w:rsidRPr="00820971">
          <w:rPr>
            <w:rFonts w:ascii="Century Gothic" w:eastAsiaTheme="minorEastAsia" w:hAnsi="Century Gothic" w:cs="Helvetica Neue Light"/>
            <w:color w:val="1F2326"/>
            <w:sz w:val="28"/>
            <w:szCs w:val="28"/>
          </w:rPr>
          <w:t>.</w:t>
        </w:r>
        <w:r w:rsidR="00BC16DE">
          <w:rPr>
            <w:rFonts w:ascii="Century Gothic" w:eastAsiaTheme="minorEastAsia" w:hAnsi="Century Gothic" w:cs="Helvetica Neue Light"/>
            <w:color w:val="1F2326"/>
            <w:sz w:val="28"/>
            <w:szCs w:val="28"/>
          </w:rPr>
          <w:t>”</w:t>
        </w:r>
      </w:ins>
    </w:p>
    <w:p w14:paraId="351CB3AA" w14:textId="74F1F612" w:rsidR="003508E2" w:rsidRPr="00820971" w:rsidRDefault="003508E2" w:rsidP="003508E2">
      <w:pPr>
        <w:pStyle w:val="Default"/>
        <w:rPr>
          <w:rFonts w:ascii="Century Gothic" w:hAnsi="Century Gothic"/>
          <w:sz w:val="28"/>
          <w:szCs w:val="28"/>
        </w:rPr>
      </w:pPr>
      <w:r>
        <w:rPr>
          <w:rFonts w:ascii="Century Gothic" w:eastAsiaTheme="minorEastAsia" w:hAnsi="Century Gothic" w:cs="Helvetica Neue Light"/>
          <w:color w:val="1F2326"/>
          <w:sz w:val="28"/>
          <w:szCs w:val="28"/>
        </w:rPr>
        <w:t>~Marcus Aurelius</w:t>
      </w:r>
    </w:p>
    <w:p w14:paraId="29254CA9" w14:textId="77777777" w:rsidR="003508E2" w:rsidRPr="00820971" w:rsidRDefault="003508E2" w:rsidP="003508E2">
      <w:pPr>
        <w:pStyle w:val="Default"/>
        <w:rPr>
          <w:rFonts w:ascii="Century Gothic" w:hAnsi="Century Gothic"/>
          <w:sz w:val="24"/>
          <w:szCs w:val="24"/>
        </w:rPr>
      </w:pPr>
    </w:p>
    <w:p w14:paraId="16FAC950" w14:textId="77777777" w:rsidR="003508E2" w:rsidRPr="00820971" w:rsidRDefault="003508E2" w:rsidP="003508E2">
      <w:pPr>
        <w:pStyle w:val="Default"/>
        <w:rPr>
          <w:rFonts w:ascii="Century Gothic" w:hAnsi="Century Gothic"/>
          <w:sz w:val="24"/>
          <w:szCs w:val="24"/>
        </w:rPr>
      </w:pPr>
    </w:p>
    <w:p w14:paraId="2E09B457" w14:textId="77777777" w:rsidR="003508E2" w:rsidRPr="00820971" w:rsidRDefault="003508E2" w:rsidP="003508E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BD91ED7" w14:textId="455842E0" w:rsidR="003508E2" w:rsidRDefault="003508E2">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660A59F9" w14:textId="77777777" w:rsidR="003508E2" w:rsidRDefault="003508E2" w:rsidP="003508E2">
      <w:pPr>
        <w:rPr>
          <w:rFonts w:ascii="Century Gothic" w:eastAsiaTheme="minorEastAsia" w:hAnsi="Century Gothic" w:cs="Helvetica Neue Light"/>
          <w:color w:val="101214"/>
          <w:sz w:val="44"/>
          <w:szCs w:val="44"/>
        </w:rPr>
      </w:pPr>
    </w:p>
    <w:p w14:paraId="743F830E" w14:textId="77777777" w:rsidR="003508E2" w:rsidRDefault="003508E2" w:rsidP="003508E2">
      <w:pPr>
        <w:rPr>
          <w:rFonts w:ascii="Century Gothic" w:hAnsi="Century Gothic"/>
          <w:sz w:val="28"/>
          <w:szCs w:val="28"/>
        </w:rPr>
      </w:pPr>
    </w:p>
    <w:p w14:paraId="7CF2511D" w14:textId="77777777" w:rsidR="00510594" w:rsidRDefault="00510594" w:rsidP="00510594">
      <w:pPr>
        <w:rPr>
          <w:rFonts w:ascii="Century Gothic" w:eastAsiaTheme="minorEastAsia" w:hAnsi="Century Gothic" w:cs="Helvetica Neue Light"/>
          <w:color w:val="1F2326"/>
          <w:sz w:val="28"/>
          <w:szCs w:val="28"/>
        </w:rPr>
      </w:pPr>
    </w:p>
    <w:p w14:paraId="16BD6B36" w14:textId="3BC06298" w:rsidR="00BC16DE" w:rsidRDefault="00510594" w:rsidP="00510594">
      <w:pPr>
        <w:rPr>
          <w:ins w:id="65" w:author="Microsoft Office User" w:date="2017-03-20T10:37:00Z"/>
          <w:rFonts w:ascii="Century Gothic" w:eastAsiaTheme="minorEastAsia" w:hAnsi="Century Gothic" w:cs="Helvetica Neue Light"/>
          <w:color w:val="1F2326"/>
          <w:sz w:val="28"/>
          <w:szCs w:val="28"/>
        </w:rPr>
      </w:pPr>
      <w:r w:rsidRPr="00510594">
        <w:rPr>
          <w:rFonts w:ascii="Century Gothic" w:eastAsiaTheme="minorEastAsia" w:hAnsi="Century Gothic" w:cs="Helvetica Neue Light"/>
          <w:color w:val="1F2326"/>
          <w:sz w:val="28"/>
          <w:szCs w:val="28"/>
        </w:rPr>
        <w:t xml:space="preserve">“It’s hard to beat </w:t>
      </w:r>
      <w:r w:rsidR="00C27A92">
        <w:rPr>
          <w:rFonts w:ascii="Century Gothic" w:eastAsiaTheme="minorEastAsia" w:hAnsi="Century Gothic" w:cs="Helvetica Neue Light"/>
          <w:color w:val="1F2326"/>
          <w:sz w:val="28"/>
          <w:szCs w:val="28"/>
        </w:rPr>
        <w:t>a person who never gives up</w:t>
      </w:r>
      <w:ins w:id="66" w:author="Microsoft Office User" w:date="2017-03-20T10:37:00Z">
        <w:r w:rsidR="00BC16DE">
          <w:rPr>
            <w:rFonts w:ascii="Century Gothic" w:eastAsiaTheme="minorEastAsia" w:hAnsi="Century Gothic" w:cs="Helvetica Neue Light"/>
            <w:color w:val="1F2326"/>
            <w:sz w:val="28"/>
            <w:szCs w:val="28"/>
          </w:rPr>
          <w:t>.”</w:t>
        </w:r>
      </w:ins>
    </w:p>
    <w:p w14:paraId="75C76172" w14:textId="7BC6A60B" w:rsidR="00510594" w:rsidRPr="00510594" w:rsidRDefault="00C27A92" w:rsidP="00510594">
      <w:pPr>
        <w:rPr>
          <w:rFonts w:ascii="Century Gothic" w:hAnsi="Century Gothic"/>
          <w:sz w:val="28"/>
          <w:szCs w:val="28"/>
        </w:rPr>
      </w:pPr>
      <w:r>
        <w:rPr>
          <w:rFonts w:ascii="Century Gothic" w:eastAsiaTheme="minorEastAsia" w:hAnsi="Century Gothic" w:cs="Helvetica Neue Light"/>
          <w:color w:val="1F2326"/>
          <w:sz w:val="28"/>
          <w:szCs w:val="28"/>
        </w:rPr>
        <w:t>~</w:t>
      </w:r>
      <w:r w:rsidR="00510594" w:rsidRPr="00510594">
        <w:rPr>
          <w:rFonts w:ascii="Century Gothic" w:eastAsiaTheme="minorEastAsia" w:hAnsi="Century Gothic" w:cs="Helvetica Neue Light"/>
          <w:color w:val="1F2326"/>
          <w:sz w:val="28"/>
          <w:szCs w:val="28"/>
        </w:rPr>
        <w:t>Babe Ruth</w:t>
      </w:r>
    </w:p>
    <w:p w14:paraId="4CD49A25" w14:textId="77777777" w:rsidR="003508E2" w:rsidRPr="00820971" w:rsidRDefault="003508E2" w:rsidP="003508E2">
      <w:pPr>
        <w:rPr>
          <w:rFonts w:ascii="Century Gothic" w:hAnsi="Century Gothic"/>
        </w:rPr>
      </w:pPr>
    </w:p>
    <w:p w14:paraId="132A6140" w14:textId="77777777" w:rsidR="003508E2" w:rsidRPr="00820971" w:rsidRDefault="003508E2" w:rsidP="003508E2">
      <w:pPr>
        <w:rPr>
          <w:rFonts w:ascii="Century Gothic" w:hAnsi="Century Gothic"/>
        </w:rPr>
      </w:pPr>
    </w:p>
    <w:p w14:paraId="6BBB4516" w14:textId="77777777" w:rsidR="003508E2" w:rsidRPr="00820971" w:rsidRDefault="003508E2" w:rsidP="003508E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74306A1" w14:textId="0A564CB7" w:rsidR="003508E2" w:rsidRDefault="003508E2">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7AC5269E" w14:textId="77777777" w:rsidR="003508E2" w:rsidRDefault="003508E2" w:rsidP="003508E2">
      <w:pPr>
        <w:rPr>
          <w:rFonts w:ascii="Century Gothic" w:eastAsiaTheme="minorEastAsia" w:hAnsi="Century Gothic" w:cs="Helvetica Neue Light"/>
          <w:color w:val="101214"/>
          <w:sz w:val="28"/>
          <w:szCs w:val="28"/>
        </w:rPr>
      </w:pPr>
    </w:p>
    <w:p w14:paraId="786765A5" w14:textId="77777777" w:rsidR="003508E2" w:rsidRDefault="003508E2" w:rsidP="003508E2">
      <w:pPr>
        <w:rPr>
          <w:rFonts w:ascii="Century Gothic" w:eastAsiaTheme="minorEastAsia" w:hAnsi="Century Gothic" w:cs="Helvetica Neue Light"/>
          <w:color w:val="101214"/>
          <w:sz w:val="28"/>
          <w:szCs w:val="28"/>
        </w:rPr>
      </w:pPr>
    </w:p>
    <w:p w14:paraId="31B35AA9" w14:textId="77777777" w:rsidR="003508E2" w:rsidRDefault="003508E2" w:rsidP="003508E2">
      <w:pPr>
        <w:rPr>
          <w:rFonts w:ascii="Century Gothic" w:eastAsiaTheme="minorEastAsia" w:hAnsi="Century Gothic" w:cs="Helvetica Neue Light"/>
          <w:color w:val="101214"/>
          <w:sz w:val="28"/>
          <w:szCs w:val="28"/>
        </w:rPr>
      </w:pPr>
    </w:p>
    <w:p w14:paraId="48A9D8A4" w14:textId="77777777" w:rsidR="003508E2" w:rsidRDefault="003508E2" w:rsidP="003508E2">
      <w:pPr>
        <w:rPr>
          <w:rFonts w:ascii="Century Gothic" w:eastAsiaTheme="minorEastAsia" w:hAnsi="Century Gothic" w:cs="Helvetica Neue Light"/>
          <w:color w:val="101214"/>
          <w:sz w:val="28"/>
          <w:szCs w:val="28"/>
        </w:rPr>
      </w:pPr>
    </w:p>
    <w:p w14:paraId="15FF105A" w14:textId="533EC9BF" w:rsidR="00BC16DE" w:rsidRDefault="00C27A92" w:rsidP="003508E2">
      <w:pPr>
        <w:rPr>
          <w:ins w:id="67" w:author="Microsoft Office User" w:date="2017-03-20T10:37: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“Life is like a bicycle; t</w:t>
      </w:r>
      <w:r w:rsidR="003508E2" w:rsidRPr="00820971">
        <w:rPr>
          <w:rFonts w:ascii="Century Gothic" w:eastAsiaTheme="minorEastAsia" w:hAnsi="Century Gothic" w:cs="Helvetica Neue Light"/>
          <w:color w:val="101214"/>
          <w:sz w:val="28"/>
          <w:szCs w:val="28"/>
        </w:rPr>
        <w:t>o keep your balance you must keep moving</w:t>
      </w:r>
      <w:ins w:id="68" w:author="Microsoft Office User" w:date="2017-03-20T10:37:00Z">
        <w:r w:rsidR="00BC16DE" w:rsidRPr="00820971">
          <w:rPr>
            <w:rFonts w:ascii="Century Gothic" w:eastAsiaTheme="minorEastAsia" w:hAnsi="Century Gothic" w:cs="Helvetica Neue Light"/>
            <w:color w:val="101214"/>
            <w:sz w:val="28"/>
            <w:szCs w:val="28"/>
          </w:rPr>
          <w:t>.</w:t>
        </w:r>
        <w:r w:rsidR="00BC16DE">
          <w:rPr>
            <w:rFonts w:ascii="Century Gothic" w:eastAsiaTheme="minorEastAsia" w:hAnsi="Century Gothic" w:cs="Helvetica Neue Light"/>
            <w:color w:val="101214"/>
            <w:sz w:val="28"/>
            <w:szCs w:val="28"/>
          </w:rPr>
          <w:t>”</w:t>
        </w:r>
      </w:ins>
    </w:p>
    <w:p w14:paraId="1708E97F" w14:textId="752309AF" w:rsidR="003508E2" w:rsidRDefault="003508E2" w:rsidP="003508E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~Albert Einstein</w:t>
      </w:r>
    </w:p>
    <w:p w14:paraId="359C0B47" w14:textId="77777777" w:rsidR="003508E2" w:rsidRDefault="003508E2" w:rsidP="003508E2">
      <w:pPr>
        <w:rPr>
          <w:rFonts w:ascii="Century Gothic" w:eastAsiaTheme="minorEastAsia" w:hAnsi="Century Gothic" w:cs="Helvetica Neue Light"/>
          <w:color w:val="101214"/>
          <w:sz w:val="28"/>
          <w:szCs w:val="28"/>
        </w:rPr>
      </w:pPr>
    </w:p>
    <w:p w14:paraId="3E696F38" w14:textId="77777777" w:rsidR="003508E2" w:rsidRPr="00820971" w:rsidRDefault="003508E2" w:rsidP="003508E2">
      <w:pPr>
        <w:rPr>
          <w:rFonts w:ascii="Century Gothic" w:hAnsi="Century Gothic"/>
          <w:sz w:val="28"/>
          <w:szCs w:val="28"/>
        </w:rPr>
      </w:pPr>
    </w:p>
    <w:p w14:paraId="2EB01ED8" w14:textId="77777777" w:rsidR="003508E2" w:rsidRPr="00820971" w:rsidRDefault="003508E2" w:rsidP="003508E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BC9B55D" w14:textId="6DDC9BAC" w:rsidR="003508E2" w:rsidRDefault="003508E2">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56FF0FF3" w14:textId="77777777" w:rsidR="003508E2" w:rsidRDefault="003508E2" w:rsidP="003508E2">
      <w:pPr>
        <w:rPr>
          <w:rFonts w:ascii="Century Gothic" w:hAnsi="Century Gothic"/>
          <w:sz w:val="28"/>
          <w:szCs w:val="28"/>
        </w:rPr>
      </w:pPr>
    </w:p>
    <w:p w14:paraId="1213BAB7" w14:textId="77777777" w:rsidR="003508E2" w:rsidRDefault="003508E2" w:rsidP="003508E2">
      <w:pPr>
        <w:rPr>
          <w:rFonts w:ascii="Century Gothic" w:hAnsi="Century Gothic"/>
          <w:sz w:val="28"/>
          <w:szCs w:val="28"/>
        </w:rPr>
      </w:pPr>
    </w:p>
    <w:p w14:paraId="19EEC55E" w14:textId="77777777" w:rsidR="003508E2" w:rsidRDefault="003508E2" w:rsidP="003508E2">
      <w:pPr>
        <w:rPr>
          <w:rFonts w:ascii="Century Gothic" w:hAnsi="Century Gothic"/>
          <w:sz w:val="28"/>
          <w:szCs w:val="28"/>
        </w:rPr>
      </w:pPr>
    </w:p>
    <w:p w14:paraId="7816542D" w14:textId="77777777" w:rsidR="003508E2" w:rsidRDefault="003508E2" w:rsidP="003508E2">
      <w:pPr>
        <w:rPr>
          <w:rFonts w:ascii="Century Gothic" w:hAnsi="Century Gothic"/>
          <w:sz w:val="28"/>
          <w:szCs w:val="28"/>
        </w:rPr>
      </w:pPr>
    </w:p>
    <w:p w14:paraId="0BA848EC" w14:textId="77777777" w:rsidR="003508E2" w:rsidRDefault="003508E2" w:rsidP="003508E2">
      <w:pPr>
        <w:rPr>
          <w:rFonts w:ascii="Century Gothic" w:hAnsi="Century Gothic"/>
          <w:sz w:val="28"/>
          <w:szCs w:val="28"/>
        </w:rPr>
      </w:pPr>
    </w:p>
    <w:p w14:paraId="520241E7" w14:textId="77777777" w:rsidR="003508E2" w:rsidRDefault="003508E2" w:rsidP="003508E2">
      <w:pPr>
        <w:rPr>
          <w:rFonts w:ascii="Century Gothic" w:hAnsi="Century Gothic"/>
          <w:sz w:val="28"/>
          <w:szCs w:val="28"/>
        </w:rPr>
      </w:pPr>
    </w:p>
    <w:p w14:paraId="5B00E12D" w14:textId="77777777" w:rsidR="003508E2" w:rsidRDefault="003508E2" w:rsidP="003508E2">
      <w:pPr>
        <w:rPr>
          <w:rFonts w:ascii="Century Gothic" w:hAnsi="Century Gothic"/>
          <w:sz w:val="28"/>
          <w:szCs w:val="28"/>
        </w:rPr>
      </w:pPr>
    </w:p>
    <w:p w14:paraId="3F14397C" w14:textId="77777777" w:rsidR="003508E2" w:rsidRPr="003508E2" w:rsidRDefault="003508E2" w:rsidP="003508E2">
      <w:pPr>
        <w:rPr>
          <w:rFonts w:ascii="Century Gothic" w:hAnsi="Century Gothic"/>
          <w:sz w:val="48"/>
          <w:szCs w:val="48"/>
        </w:rPr>
      </w:pPr>
      <w:r w:rsidRPr="003508E2">
        <w:rPr>
          <w:rFonts w:ascii="Century Gothic" w:hAnsi="Century Gothic"/>
          <w:sz w:val="48"/>
          <w:szCs w:val="48"/>
        </w:rPr>
        <w:t>You are loved.</w:t>
      </w:r>
    </w:p>
    <w:p w14:paraId="05EE1714" w14:textId="29CCA4BD" w:rsidR="003508E2" w:rsidRDefault="003508E2">
      <w:pPr>
        <w:rPr>
          <w:rFonts w:ascii="Century Gothic" w:hAnsi="Century Gothic"/>
        </w:rPr>
      </w:pPr>
      <w:r>
        <w:rPr>
          <w:rFonts w:ascii="Century Gothic" w:hAnsi="Century Gothic"/>
        </w:rPr>
        <w:br w:type="page"/>
      </w:r>
    </w:p>
    <w:p w14:paraId="2AD8B75C" w14:textId="77777777" w:rsidR="003508E2" w:rsidRPr="00820971" w:rsidRDefault="003508E2" w:rsidP="003508E2">
      <w:pPr>
        <w:rPr>
          <w:rFonts w:ascii="Century Gothic" w:hAnsi="Century Gothic"/>
        </w:rPr>
      </w:pPr>
    </w:p>
    <w:p w14:paraId="19F80341" w14:textId="77777777" w:rsidR="003508E2" w:rsidRPr="00820971" w:rsidRDefault="003508E2" w:rsidP="003508E2">
      <w:pPr>
        <w:rPr>
          <w:rFonts w:ascii="Century Gothic" w:hAnsi="Century Gothic"/>
        </w:rPr>
      </w:pPr>
    </w:p>
    <w:p w14:paraId="270A8C85" w14:textId="77777777" w:rsidR="003D4CC4" w:rsidRDefault="003D4CC4" w:rsidP="003508E2">
      <w:pPr>
        <w:rPr>
          <w:rFonts w:ascii="Century Gothic" w:hAnsi="Century Gothic"/>
          <w:sz w:val="28"/>
          <w:szCs w:val="28"/>
        </w:rPr>
      </w:pPr>
    </w:p>
    <w:p w14:paraId="5ABDA308" w14:textId="77777777" w:rsidR="003D4CC4" w:rsidRDefault="003D4CC4" w:rsidP="003508E2">
      <w:pPr>
        <w:rPr>
          <w:rFonts w:ascii="Century Gothic" w:hAnsi="Century Gothic"/>
          <w:sz w:val="28"/>
          <w:szCs w:val="28"/>
        </w:rPr>
      </w:pPr>
    </w:p>
    <w:p w14:paraId="2C4DA776" w14:textId="2ACE8DBD" w:rsidR="00BC16DE" w:rsidRDefault="003508E2" w:rsidP="003508E2">
      <w:pPr>
        <w:rPr>
          <w:ins w:id="69" w:author="Microsoft Office User" w:date="2017-03-20T10:38:00Z"/>
          <w:rFonts w:ascii="Century Gothic" w:hAnsi="Century Gothic"/>
          <w:sz w:val="28"/>
          <w:szCs w:val="28"/>
        </w:rPr>
      </w:pPr>
      <w:r w:rsidRPr="003508E2">
        <w:rPr>
          <w:rFonts w:ascii="Century Gothic" w:hAnsi="Century Gothic"/>
          <w:sz w:val="28"/>
          <w:szCs w:val="28"/>
        </w:rPr>
        <w:t>“No one can figure out your worth, but you</w:t>
      </w:r>
      <w:ins w:id="70" w:author="Microsoft Office User" w:date="2017-03-20T10:38:00Z">
        <w:r w:rsidR="00BC16DE" w:rsidRPr="003508E2">
          <w:rPr>
            <w:rFonts w:ascii="Century Gothic" w:hAnsi="Century Gothic"/>
            <w:sz w:val="28"/>
            <w:szCs w:val="28"/>
          </w:rPr>
          <w:t>.”</w:t>
        </w:r>
      </w:ins>
    </w:p>
    <w:p w14:paraId="5278E525" w14:textId="3A1E2E76" w:rsidR="003508E2" w:rsidRPr="003508E2" w:rsidRDefault="003508E2" w:rsidP="003508E2">
      <w:pPr>
        <w:rPr>
          <w:rFonts w:ascii="Century Gothic" w:hAnsi="Century Gothic"/>
          <w:sz w:val="28"/>
          <w:szCs w:val="28"/>
        </w:rPr>
      </w:pPr>
      <w:r w:rsidRPr="003508E2">
        <w:rPr>
          <w:rFonts w:ascii="Century Gothic" w:hAnsi="Century Gothic"/>
          <w:sz w:val="28"/>
          <w:szCs w:val="28"/>
        </w:rPr>
        <w:t>~Pearl Bailey</w:t>
      </w:r>
    </w:p>
    <w:p w14:paraId="02FB9071" w14:textId="77777777" w:rsidR="003508E2" w:rsidRPr="00820971" w:rsidRDefault="003508E2" w:rsidP="003508E2">
      <w:pPr>
        <w:pStyle w:val="Default"/>
        <w:rPr>
          <w:rFonts w:ascii="Century Gothic" w:hAnsi="Century Gothic"/>
          <w:sz w:val="24"/>
          <w:szCs w:val="24"/>
        </w:rPr>
      </w:pPr>
    </w:p>
    <w:p w14:paraId="07E0E3EB" w14:textId="77777777" w:rsidR="003508E2" w:rsidRPr="00820971" w:rsidRDefault="003508E2" w:rsidP="003508E2">
      <w:pPr>
        <w:pStyle w:val="Default"/>
        <w:rPr>
          <w:rFonts w:ascii="Century Gothic" w:hAnsi="Century Gothic"/>
          <w:sz w:val="24"/>
          <w:szCs w:val="24"/>
        </w:rPr>
      </w:pPr>
    </w:p>
    <w:p w14:paraId="59946FEF" w14:textId="77777777" w:rsidR="003508E2" w:rsidRPr="00820971" w:rsidRDefault="003508E2" w:rsidP="003508E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AA195CD" w14:textId="3A654DA6" w:rsidR="003D4CC4" w:rsidRDefault="003D4CC4">
      <w:pPr>
        <w:rPr>
          <w:rFonts w:ascii="Century Gothic" w:hAnsi="Century Gothic"/>
        </w:rPr>
      </w:pPr>
      <w:r>
        <w:rPr>
          <w:rFonts w:ascii="Century Gothic" w:hAnsi="Century Gothic"/>
        </w:rPr>
        <w:br w:type="page"/>
      </w:r>
    </w:p>
    <w:p w14:paraId="5B60AE46" w14:textId="77777777" w:rsidR="003508E2" w:rsidRPr="00820971" w:rsidRDefault="003508E2" w:rsidP="003508E2">
      <w:pPr>
        <w:rPr>
          <w:rFonts w:ascii="Century Gothic" w:hAnsi="Century Gothic"/>
        </w:rPr>
      </w:pPr>
    </w:p>
    <w:p w14:paraId="2B0F58E4" w14:textId="77777777" w:rsidR="003D4CC4" w:rsidRDefault="003D4CC4" w:rsidP="003D4CC4">
      <w:pPr>
        <w:rPr>
          <w:rFonts w:ascii="Century Gothic" w:hAnsi="Century Gothic"/>
          <w:sz w:val="28"/>
          <w:szCs w:val="28"/>
        </w:rPr>
      </w:pPr>
    </w:p>
    <w:p w14:paraId="06D1ECC9" w14:textId="77777777" w:rsidR="003D4CC4" w:rsidRDefault="003D4CC4" w:rsidP="003D4CC4">
      <w:pPr>
        <w:rPr>
          <w:rFonts w:ascii="Century Gothic" w:hAnsi="Century Gothic"/>
          <w:sz w:val="28"/>
          <w:szCs w:val="28"/>
        </w:rPr>
      </w:pPr>
    </w:p>
    <w:p w14:paraId="3E759936" w14:textId="77777777" w:rsidR="003D4CC4" w:rsidRDefault="003D4CC4" w:rsidP="003D4CC4">
      <w:pPr>
        <w:rPr>
          <w:rFonts w:ascii="Century Gothic" w:hAnsi="Century Gothic"/>
          <w:sz w:val="28"/>
          <w:szCs w:val="28"/>
        </w:rPr>
      </w:pPr>
    </w:p>
    <w:p w14:paraId="32E9417B" w14:textId="51204DF9" w:rsidR="00BC16DE" w:rsidRDefault="003D4CC4" w:rsidP="003D4CC4">
      <w:pPr>
        <w:rPr>
          <w:ins w:id="71" w:author="Microsoft Office User" w:date="2017-03-20T10:38:00Z"/>
          <w:rFonts w:ascii="Century Gothic" w:hAnsi="Century Gothic"/>
          <w:sz w:val="28"/>
          <w:szCs w:val="28"/>
        </w:rPr>
      </w:pPr>
      <w:r w:rsidRPr="003D4CC4">
        <w:rPr>
          <w:rFonts w:ascii="Century Gothic" w:hAnsi="Century Gothic"/>
          <w:sz w:val="28"/>
          <w:szCs w:val="28"/>
        </w:rPr>
        <w:t>“Invest in people who invest in you.”</w:t>
      </w:r>
    </w:p>
    <w:p w14:paraId="673EBAB6" w14:textId="3981D2A4" w:rsidR="003D4CC4" w:rsidRDefault="003D4CC4" w:rsidP="003D4CC4">
      <w:pPr>
        <w:rPr>
          <w:rFonts w:ascii="Century Gothic" w:hAnsi="Century Gothic"/>
          <w:sz w:val="28"/>
          <w:szCs w:val="28"/>
        </w:rPr>
      </w:pPr>
      <w:r w:rsidRPr="003D4CC4">
        <w:rPr>
          <w:rFonts w:ascii="Century Gothic" w:hAnsi="Century Gothic"/>
          <w:sz w:val="28"/>
          <w:szCs w:val="28"/>
        </w:rPr>
        <w:t>~Unknown</w:t>
      </w:r>
    </w:p>
    <w:p w14:paraId="619C3785" w14:textId="77777777" w:rsidR="003D4CC4" w:rsidRDefault="003D4CC4" w:rsidP="003D4CC4">
      <w:pPr>
        <w:rPr>
          <w:rFonts w:ascii="Century Gothic" w:hAnsi="Century Gothic"/>
          <w:sz w:val="28"/>
          <w:szCs w:val="28"/>
        </w:rPr>
      </w:pPr>
    </w:p>
    <w:p w14:paraId="5518C543" w14:textId="77777777" w:rsidR="003D4CC4" w:rsidRPr="003D4CC4" w:rsidRDefault="003D4CC4" w:rsidP="003D4CC4">
      <w:pPr>
        <w:rPr>
          <w:rFonts w:ascii="Century Gothic" w:hAnsi="Century Gothic"/>
          <w:sz w:val="28"/>
          <w:szCs w:val="28"/>
        </w:rPr>
      </w:pPr>
    </w:p>
    <w:p w14:paraId="13529148" w14:textId="77777777" w:rsidR="003D4CC4" w:rsidRPr="00820971" w:rsidRDefault="003D4CC4" w:rsidP="003D4CC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34CF7A4" w14:textId="325483A4" w:rsidR="003D4CC4" w:rsidRDefault="003D4CC4">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761EB2A2" w14:textId="77777777" w:rsidR="003D4CC4" w:rsidRDefault="003D4CC4" w:rsidP="003508E2">
      <w:pPr>
        <w:rPr>
          <w:rFonts w:ascii="Century Gothic" w:eastAsiaTheme="minorEastAsia" w:hAnsi="Century Gothic" w:cs="Helvetica Neue Light"/>
          <w:color w:val="101214"/>
          <w:sz w:val="28"/>
          <w:szCs w:val="28"/>
        </w:rPr>
      </w:pPr>
    </w:p>
    <w:p w14:paraId="12B7E2F8" w14:textId="77777777" w:rsidR="003D4CC4" w:rsidRDefault="003D4CC4" w:rsidP="003508E2">
      <w:pPr>
        <w:rPr>
          <w:rFonts w:ascii="Century Gothic" w:eastAsiaTheme="minorEastAsia" w:hAnsi="Century Gothic" w:cs="Helvetica Neue Light"/>
          <w:color w:val="101214"/>
          <w:sz w:val="28"/>
          <w:szCs w:val="28"/>
        </w:rPr>
      </w:pPr>
    </w:p>
    <w:p w14:paraId="338B1026" w14:textId="77777777" w:rsidR="003D4CC4" w:rsidRDefault="003D4CC4" w:rsidP="003508E2">
      <w:pPr>
        <w:rPr>
          <w:rFonts w:ascii="Century Gothic" w:eastAsiaTheme="minorEastAsia" w:hAnsi="Century Gothic" w:cs="Helvetica Neue Light"/>
          <w:color w:val="101214"/>
          <w:sz w:val="28"/>
          <w:szCs w:val="28"/>
        </w:rPr>
      </w:pPr>
    </w:p>
    <w:p w14:paraId="78F7434A" w14:textId="77777777" w:rsidR="003D4CC4" w:rsidRDefault="003D4CC4" w:rsidP="003508E2">
      <w:pPr>
        <w:rPr>
          <w:rFonts w:ascii="Century Gothic" w:eastAsiaTheme="minorEastAsia" w:hAnsi="Century Gothic" w:cs="Helvetica Neue Light"/>
          <w:color w:val="101214"/>
          <w:sz w:val="28"/>
          <w:szCs w:val="28"/>
        </w:rPr>
      </w:pPr>
    </w:p>
    <w:p w14:paraId="7CFE22C6" w14:textId="77777777" w:rsidR="00BC16DE" w:rsidRDefault="003D4CC4" w:rsidP="003508E2">
      <w:pPr>
        <w:rPr>
          <w:ins w:id="72" w:author="Microsoft Office User" w:date="2017-03-20T10:39: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“Being honest may not get you a lot of friends, but it will get you the right ones.”</w:t>
      </w:r>
    </w:p>
    <w:p w14:paraId="6F4AFE6C" w14:textId="2CCA5853" w:rsidR="003508E2" w:rsidRDefault="00CB057F" w:rsidP="003508E2">
      <w:pPr>
        <w:rPr>
          <w:rFonts w:ascii="Century Gothic" w:eastAsiaTheme="minorEastAsia" w:hAnsi="Century Gothic" w:cs="Helvetica Neue Light"/>
          <w:color w:val="101214"/>
          <w:sz w:val="28"/>
          <w:szCs w:val="28"/>
        </w:rPr>
      </w:pPr>
      <w:ins w:id="73" w:author="Melanie Curtis" w:date="2017-03-22T15:12:00Z">
        <w:r>
          <w:rPr>
            <w:rFonts w:ascii="Century Gothic" w:eastAsiaTheme="minorEastAsia" w:hAnsi="Century Gothic" w:cs="Helvetica Neue Light"/>
            <w:color w:val="101214"/>
            <w:sz w:val="28"/>
            <w:szCs w:val="28"/>
          </w:rPr>
          <w:t>~</w:t>
        </w:r>
      </w:ins>
      <w:proofErr w:type="spellStart"/>
      <w:r w:rsidR="003D4CC4" w:rsidRPr="00820971">
        <w:rPr>
          <w:rFonts w:ascii="Century Gothic" w:eastAsiaTheme="minorEastAsia" w:hAnsi="Century Gothic" w:cs="Helvetica Neue Light"/>
          <w:color w:val="101214"/>
          <w:sz w:val="28"/>
          <w:szCs w:val="28"/>
        </w:rPr>
        <w:t>Rennay</w:t>
      </w:r>
      <w:proofErr w:type="spellEnd"/>
      <w:r w:rsidR="003D4CC4" w:rsidRPr="00820971">
        <w:rPr>
          <w:rFonts w:ascii="Century Gothic" w:eastAsiaTheme="minorEastAsia" w:hAnsi="Century Gothic" w:cs="Helvetica Neue Light"/>
          <w:color w:val="101214"/>
          <w:sz w:val="28"/>
          <w:szCs w:val="28"/>
        </w:rPr>
        <w:t xml:space="preserve"> </w:t>
      </w:r>
      <w:proofErr w:type="spellStart"/>
      <w:ins w:id="74" w:author="Melanie Curtis" w:date="2017-03-22T16:09:00Z">
        <w:r w:rsidR="00A36B2C">
          <w:rPr>
            <w:rFonts w:ascii="Century Gothic" w:eastAsiaTheme="minorEastAsia" w:hAnsi="Century Gothic" w:cs="Helvetica Neue Light"/>
            <w:color w:val="101214"/>
            <w:sz w:val="28"/>
            <w:szCs w:val="28"/>
          </w:rPr>
          <w:t>Runkle</w:t>
        </w:r>
        <w:proofErr w:type="spellEnd"/>
        <w:r w:rsidR="00A36B2C">
          <w:rPr>
            <w:rFonts w:ascii="Century Gothic" w:eastAsiaTheme="minorEastAsia" w:hAnsi="Century Gothic" w:cs="Helvetica Neue Light"/>
            <w:color w:val="101214"/>
            <w:sz w:val="28"/>
            <w:szCs w:val="28"/>
          </w:rPr>
          <w:t xml:space="preserve"> </w:t>
        </w:r>
      </w:ins>
      <w:bookmarkStart w:id="75" w:name="_GoBack"/>
      <w:bookmarkEnd w:id="75"/>
      <w:r w:rsidR="003D4CC4" w:rsidRPr="00820971">
        <w:rPr>
          <w:rFonts w:ascii="Century Gothic" w:eastAsiaTheme="minorEastAsia" w:hAnsi="Century Gothic" w:cs="Helvetica Neue Light"/>
          <w:color w:val="101214"/>
          <w:sz w:val="28"/>
          <w:szCs w:val="28"/>
        </w:rPr>
        <w:t>Blizzard</w:t>
      </w:r>
    </w:p>
    <w:p w14:paraId="4BAA8BF6" w14:textId="77777777" w:rsidR="003D4CC4" w:rsidRDefault="003D4CC4" w:rsidP="003508E2">
      <w:pPr>
        <w:rPr>
          <w:rFonts w:ascii="Century Gothic" w:eastAsiaTheme="minorEastAsia" w:hAnsi="Century Gothic" w:cs="Helvetica Neue Light"/>
          <w:color w:val="101214"/>
          <w:sz w:val="28"/>
          <w:szCs w:val="28"/>
        </w:rPr>
      </w:pPr>
    </w:p>
    <w:p w14:paraId="68C83634" w14:textId="77777777" w:rsidR="003D4CC4" w:rsidRDefault="003D4CC4" w:rsidP="003508E2">
      <w:pPr>
        <w:rPr>
          <w:rFonts w:ascii="Century Gothic" w:eastAsiaTheme="minorEastAsia" w:hAnsi="Century Gothic" w:cs="Helvetica Neue Light"/>
          <w:color w:val="101214"/>
          <w:sz w:val="28"/>
          <w:szCs w:val="28"/>
        </w:rPr>
      </w:pPr>
    </w:p>
    <w:p w14:paraId="7676EE8D" w14:textId="77777777" w:rsidR="003D4CC4" w:rsidRPr="00820971" w:rsidRDefault="003D4CC4" w:rsidP="003D4CC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F899C58" w14:textId="63D460ED" w:rsidR="003D4CC4" w:rsidRDefault="003D4CC4">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6677E168" w14:textId="77777777" w:rsidR="00DC086A" w:rsidRDefault="00DC086A" w:rsidP="00DC086A">
      <w:pPr>
        <w:rPr>
          <w:rFonts w:ascii="Century Gothic" w:hAnsi="Century Gothic" w:cs="Times New Roman"/>
          <w:sz w:val="28"/>
          <w:szCs w:val="28"/>
        </w:rPr>
      </w:pPr>
    </w:p>
    <w:p w14:paraId="200F3B4F" w14:textId="77777777" w:rsidR="00DC086A" w:rsidRDefault="00DC086A" w:rsidP="00DC086A">
      <w:pPr>
        <w:rPr>
          <w:rFonts w:ascii="Century Gothic" w:hAnsi="Century Gothic" w:cs="Times New Roman"/>
          <w:sz w:val="28"/>
          <w:szCs w:val="28"/>
        </w:rPr>
      </w:pPr>
    </w:p>
    <w:p w14:paraId="1B70A30E" w14:textId="6FC8F162" w:rsidR="00DC086A" w:rsidRPr="00DC086A" w:rsidRDefault="00DC086A" w:rsidP="00DC086A">
      <w:pPr>
        <w:rPr>
          <w:rFonts w:ascii="Century Gothic" w:hAnsi="Century Gothic" w:cs="Times New Roman"/>
          <w:sz w:val="28"/>
          <w:szCs w:val="28"/>
        </w:rPr>
      </w:pPr>
      <w:r w:rsidRPr="00DC086A">
        <w:rPr>
          <w:rFonts w:ascii="Century Gothic" w:hAnsi="Century Gothic" w:cs="Times New Roman"/>
          <w:sz w:val="28"/>
          <w:szCs w:val="28"/>
        </w:rPr>
        <w:t xml:space="preserve">We’re all just people… </w:t>
      </w:r>
      <w:ins w:id="76" w:author="Microsoft Office User" w:date="2017-03-20T10:14:00Z">
        <w:r w:rsidR="00E75C17">
          <w:rPr>
            <w:rFonts w:ascii="Century Gothic" w:hAnsi="Century Gothic" w:cs="Times New Roman"/>
            <w:sz w:val="28"/>
            <w:szCs w:val="28"/>
          </w:rPr>
          <w:t xml:space="preserve"> </w:t>
        </w:r>
      </w:ins>
      <w:r w:rsidRPr="00DC086A">
        <w:rPr>
          <w:rFonts w:ascii="Century Gothic" w:hAnsi="Century Gothic" w:cs="Times New Roman"/>
          <w:sz w:val="28"/>
          <w:szCs w:val="28"/>
        </w:rPr>
        <w:t xml:space="preserve">choosing for ourselves what we want in our lives. What we want to do. How we want to be. How we want to love. How we want to live. </w:t>
      </w:r>
    </w:p>
    <w:p w14:paraId="773A6750" w14:textId="77777777" w:rsidR="00DC086A" w:rsidRPr="00820971" w:rsidRDefault="00DC086A" w:rsidP="00DC086A">
      <w:pPr>
        <w:rPr>
          <w:rFonts w:ascii="Century Gothic" w:hAnsi="Century Gothic" w:cs="Times New Roman"/>
        </w:rPr>
      </w:pPr>
    </w:p>
    <w:p w14:paraId="169A5190" w14:textId="77777777" w:rsidR="00DC086A" w:rsidRPr="00820971" w:rsidRDefault="00DC086A" w:rsidP="00DC086A">
      <w:pPr>
        <w:rPr>
          <w:rFonts w:ascii="Century Gothic" w:hAnsi="Century Gothic"/>
        </w:rPr>
      </w:pPr>
    </w:p>
    <w:p w14:paraId="3937D190" w14:textId="77777777" w:rsidR="00DC086A" w:rsidRPr="00820971" w:rsidRDefault="00DC086A" w:rsidP="00DC086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5973D7C" w14:textId="2D6F4965" w:rsidR="00DC086A" w:rsidRDefault="00DC086A">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518A41DE" w14:textId="77777777" w:rsidR="00DC086A" w:rsidRDefault="00DC086A" w:rsidP="00DC086A">
      <w:pPr>
        <w:rPr>
          <w:rFonts w:ascii="Century Gothic" w:hAnsi="Century Gothic"/>
          <w:sz w:val="36"/>
          <w:szCs w:val="36"/>
        </w:rPr>
      </w:pPr>
    </w:p>
    <w:p w14:paraId="400DB20C" w14:textId="77777777" w:rsidR="00DC086A" w:rsidRDefault="00DC086A" w:rsidP="00DC086A">
      <w:pPr>
        <w:rPr>
          <w:rFonts w:ascii="Century Gothic" w:hAnsi="Century Gothic"/>
          <w:sz w:val="36"/>
          <w:szCs w:val="36"/>
        </w:rPr>
      </w:pPr>
    </w:p>
    <w:p w14:paraId="68744C60" w14:textId="77777777" w:rsidR="00DC086A" w:rsidRDefault="00DC086A" w:rsidP="00DC086A">
      <w:pPr>
        <w:rPr>
          <w:rFonts w:ascii="Century Gothic" w:hAnsi="Century Gothic"/>
          <w:sz w:val="36"/>
          <w:szCs w:val="36"/>
        </w:rPr>
      </w:pPr>
    </w:p>
    <w:p w14:paraId="50A2ECCB" w14:textId="77777777" w:rsidR="00DC086A" w:rsidRDefault="00DC086A" w:rsidP="00DC086A">
      <w:pPr>
        <w:rPr>
          <w:rFonts w:ascii="Century Gothic" w:hAnsi="Century Gothic"/>
          <w:sz w:val="36"/>
          <w:szCs w:val="36"/>
        </w:rPr>
      </w:pPr>
    </w:p>
    <w:p w14:paraId="1563137F" w14:textId="77777777" w:rsidR="00DC086A" w:rsidRDefault="00DC086A" w:rsidP="00DC086A">
      <w:pPr>
        <w:rPr>
          <w:rFonts w:ascii="Century Gothic" w:hAnsi="Century Gothic"/>
          <w:sz w:val="36"/>
          <w:szCs w:val="36"/>
        </w:rPr>
      </w:pPr>
    </w:p>
    <w:p w14:paraId="3FC73C6F" w14:textId="0AD7170B" w:rsidR="00E75C17" w:rsidRDefault="00DC086A" w:rsidP="00DC086A">
      <w:pPr>
        <w:rPr>
          <w:ins w:id="77" w:author="Microsoft Office User" w:date="2017-03-20T10:16:00Z"/>
          <w:rFonts w:ascii="Century Gothic" w:hAnsi="Century Gothic"/>
          <w:sz w:val="36"/>
          <w:szCs w:val="36"/>
        </w:rPr>
      </w:pPr>
      <w:r w:rsidRPr="00DC086A">
        <w:rPr>
          <w:rFonts w:ascii="Century Gothic" w:hAnsi="Century Gothic"/>
          <w:sz w:val="36"/>
          <w:szCs w:val="36"/>
        </w:rPr>
        <w:t>“Sometimes to stop monkey business, you need to create monkey business.”</w:t>
      </w:r>
    </w:p>
    <w:p w14:paraId="093A0B4A" w14:textId="59664AB6" w:rsidR="00DC086A" w:rsidRPr="00DC086A" w:rsidRDefault="00DC086A" w:rsidP="00DC086A">
      <w:pPr>
        <w:rPr>
          <w:rFonts w:ascii="Century Gothic" w:hAnsi="Century Gothic"/>
          <w:sz w:val="36"/>
          <w:szCs w:val="36"/>
        </w:rPr>
      </w:pPr>
      <w:r w:rsidRPr="00DC086A">
        <w:rPr>
          <w:rFonts w:ascii="Century Gothic" w:hAnsi="Century Gothic"/>
          <w:sz w:val="36"/>
          <w:szCs w:val="36"/>
        </w:rPr>
        <w:t xml:space="preserve"> ~Tina Fey</w:t>
      </w:r>
    </w:p>
    <w:p w14:paraId="215F777E" w14:textId="12CFBA73" w:rsidR="00DC086A" w:rsidRDefault="00DC086A">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6E81EE94" w14:textId="77777777" w:rsidR="003D3639" w:rsidRDefault="003D3639" w:rsidP="00DC086A">
      <w:pPr>
        <w:rPr>
          <w:rFonts w:ascii="Century Gothic" w:hAnsi="Century Gothic"/>
          <w:sz w:val="28"/>
          <w:szCs w:val="28"/>
        </w:rPr>
      </w:pPr>
    </w:p>
    <w:p w14:paraId="1D8CB98A" w14:textId="77777777" w:rsidR="00BE1CFF" w:rsidRDefault="00BE1CFF" w:rsidP="00DC086A">
      <w:pPr>
        <w:rPr>
          <w:rFonts w:ascii="Century Gothic" w:hAnsi="Century Gothic"/>
          <w:sz w:val="28"/>
          <w:szCs w:val="28"/>
        </w:rPr>
      </w:pPr>
    </w:p>
    <w:p w14:paraId="08AD95EC" w14:textId="789BBD16" w:rsidR="00BC16DE" w:rsidRDefault="0028773C" w:rsidP="00DC086A">
      <w:pPr>
        <w:rPr>
          <w:ins w:id="78" w:author="Microsoft Office User" w:date="2017-03-20T10:39:00Z"/>
          <w:rFonts w:ascii="Century Gothic" w:hAnsi="Century Gothic"/>
          <w:sz w:val="28"/>
          <w:szCs w:val="28"/>
        </w:rPr>
      </w:pPr>
      <w:r>
        <w:rPr>
          <w:rFonts w:ascii="Century Gothic" w:hAnsi="Century Gothic"/>
          <w:sz w:val="28"/>
          <w:szCs w:val="28"/>
        </w:rPr>
        <w:t>“No one who achieves success does so without acknowledging the help of others. The wise and confident acknowledge this help with gratitude</w:t>
      </w:r>
      <w:ins w:id="79" w:author="Microsoft Office User" w:date="2017-03-20T10:39:00Z">
        <w:r w:rsidR="00BC16DE">
          <w:rPr>
            <w:rFonts w:ascii="Century Gothic" w:hAnsi="Century Gothic"/>
            <w:sz w:val="28"/>
            <w:szCs w:val="28"/>
          </w:rPr>
          <w:t>.”</w:t>
        </w:r>
      </w:ins>
    </w:p>
    <w:p w14:paraId="0D2F0956" w14:textId="065D3F67" w:rsidR="00DC086A" w:rsidRPr="00DC086A" w:rsidRDefault="0028773C" w:rsidP="00DC086A">
      <w:pPr>
        <w:rPr>
          <w:rFonts w:ascii="Century Gothic" w:hAnsi="Century Gothic"/>
          <w:sz w:val="28"/>
          <w:szCs w:val="28"/>
        </w:rPr>
      </w:pPr>
      <w:r>
        <w:rPr>
          <w:rFonts w:ascii="Century Gothic" w:hAnsi="Century Gothic"/>
          <w:sz w:val="28"/>
          <w:szCs w:val="28"/>
        </w:rPr>
        <w:t>~Alfred North Whitehead</w:t>
      </w:r>
    </w:p>
    <w:p w14:paraId="0A8FF06A" w14:textId="77777777" w:rsidR="00DC086A" w:rsidRDefault="00DC086A" w:rsidP="00DC086A">
      <w:pPr>
        <w:pStyle w:val="Default"/>
        <w:rPr>
          <w:rFonts w:ascii="Century Gothic" w:hAnsi="Century Gothic"/>
          <w:sz w:val="24"/>
          <w:szCs w:val="24"/>
        </w:rPr>
      </w:pPr>
    </w:p>
    <w:p w14:paraId="0DBC024F" w14:textId="77777777" w:rsidR="00BE1CFF" w:rsidRPr="00820971" w:rsidRDefault="00BE1CFF" w:rsidP="00DC086A">
      <w:pPr>
        <w:pStyle w:val="Default"/>
        <w:rPr>
          <w:rFonts w:ascii="Century Gothic" w:hAnsi="Century Gothic"/>
          <w:sz w:val="24"/>
          <w:szCs w:val="24"/>
        </w:rPr>
      </w:pPr>
    </w:p>
    <w:p w14:paraId="4F06D5B8" w14:textId="77777777" w:rsidR="00DC086A" w:rsidRPr="00820971" w:rsidRDefault="00DC086A" w:rsidP="00DC086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63099D4" w14:textId="57AF3F5B" w:rsidR="00BE1CFF" w:rsidRDefault="00BE1CFF">
      <w:pPr>
        <w:rPr>
          <w:rFonts w:ascii="Century Gothic" w:eastAsiaTheme="minorEastAsia" w:hAnsi="Century Gothic" w:cs="Helvetica Neue Light"/>
          <w:color w:val="101214"/>
          <w:sz w:val="44"/>
          <w:szCs w:val="44"/>
        </w:rPr>
      </w:pPr>
      <w:r>
        <w:rPr>
          <w:rFonts w:ascii="Century Gothic" w:eastAsiaTheme="minorEastAsia" w:hAnsi="Century Gothic" w:cs="Helvetica Neue Light"/>
          <w:color w:val="101214"/>
          <w:sz w:val="44"/>
          <w:szCs w:val="44"/>
        </w:rPr>
        <w:br w:type="page"/>
      </w:r>
    </w:p>
    <w:p w14:paraId="791E616E" w14:textId="77777777" w:rsidR="003D4CC4" w:rsidRPr="003508E2" w:rsidRDefault="003D4CC4" w:rsidP="003508E2">
      <w:pPr>
        <w:rPr>
          <w:rFonts w:ascii="Century Gothic" w:eastAsiaTheme="minorEastAsia" w:hAnsi="Century Gothic" w:cs="Helvetica Neue Light"/>
          <w:color w:val="101214"/>
          <w:sz w:val="44"/>
          <w:szCs w:val="44"/>
        </w:rPr>
      </w:pPr>
    </w:p>
    <w:p w14:paraId="77FA310C" w14:textId="77777777" w:rsidR="00DC086A" w:rsidRDefault="00DC086A" w:rsidP="00DC086A">
      <w:pPr>
        <w:rPr>
          <w:rFonts w:ascii="Century Gothic" w:hAnsi="Century Gothic"/>
          <w:sz w:val="28"/>
          <w:szCs w:val="28"/>
        </w:rPr>
      </w:pPr>
    </w:p>
    <w:p w14:paraId="52F53501" w14:textId="09B1E8C3" w:rsidR="00BC16DE" w:rsidRDefault="00DC086A" w:rsidP="00DC086A">
      <w:pPr>
        <w:rPr>
          <w:ins w:id="80" w:author="Microsoft Office User" w:date="2017-03-20T10:40:00Z"/>
          <w:rFonts w:ascii="Century Gothic" w:hAnsi="Century Gothic"/>
          <w:sz w:val="28"/>
          <w:szCs w:val="28"/>
        </w:rPr>
      </w:pPr>
      <w:r w:rsidRPr="00DC086A">
        <w:rPr>
          <w:rFonts w:ascii="Century Gothic" w:hAnsi="Century Gothic"/>
          <w:sz w:val="28"/>
          <w:szCs w:val="28"/>
        </w:rPr>
        <w:t>“The person you will be in five years largely depends on the information you feed your mind today. Be picky about the books you read, the people you spend time with, and the conversations you engage in.”</w:t>
      </w:r>
    </w:p>
    <w:p w14:paraId="4F56BBAE" w14:textId="23FF5416" w:rsidR="00DC086A" w:rsidRPr="00DC086A" w:rsidRDefault="00BC16DE" w:rsidP="00DC086A">
      <w:pPr>
        <w:rPr>
          <w:rFonts w:ascii="Century Gothic" w:hAnsi="Century Gothic"/>
          <w:sz w:val="28"/>
          <w:szCs w:val="28"/>
        </w:rPr>
      </w:pPr>
      <w:ins w:id="81" w:author="Microsoft Office User" w:date="2017-03-20T10:40:00Z">
        <w:r>
          <w:rPr>
            <w:rFonts w:ascii="Century Gothic" w:hAnsi="Century Gothic"/>
            <w:sz w:val="28"/>
            <w:szCs w:val="28"/>
          </w:rPr>
          <w:t>~</w:t>
        </w:r>
      </w:ins>
      <w:r w:rsidR="00DC086A" w:rsidRPr="00DC086A">
        <w:rPr>
          <w:rFonts w:ascii="Century Gothic" w:hAnsi="Century Gothic"/>
          <w:sz w:val="28"/>
          <w:szCs w:val="28"/>
        </w:rPr>
        <w:t>Ruben Chavez</w:t>
      </w:r>
    </w:p>
    <w:p w14:paraId="4D6AEA36" w14:textId="77777777" w:rsidR="00DC086A" w:rsidRPr="00820971" w:rsidRDefault="00DC086A" w:rsidP="00DC086A">
      <w:pPr>
        <w:rPr>
          <w:rFonts w:ascii="Century Gothic" w:hAnsi="Century Gothic"/>
        </w:rPr>
      </w:pPr>
    </w:p>
    <w:p w14:paraId="19A7F7F4" w14:textId="77777777" w:rsidR="00DC086A" w:rsidRPr="00820971" w:rsidRDefault="00DC086A" w:rsidP="00DC086A">
      <w:pPr>
        <w:rPr>
          <w:rFonts w:ascii="Century Gothic" w:hAnsi="Century Gothic"/>
        </w:rPr>
      </w:pPr>
    </w:p>
    <w:p w14:paraId="5BE0196A" w14:textId="77777777" w:rsidR="00DC086A" w:rsidRPr="00820971" w:rsidRDefault="00DC086A" w:rsidP="00DC086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21F2EF4" w14:textId="77777777" w:rsidR="00DC086A" w:rsidRDefault="00DC086A" w:rsidP="003508E2">
      <w:pPr>
        <w:rPr>
          <w:rFonts w:ascii="Century Gothic" w:eastAsiaTheme="minorEastAsia" w:hAnsi="Century Gothic" w:cs="Helvetica Neue Light"/>
          <w:color w:val="101214"/>
          <w:sz w:val="28"/>
          <w:szCs w:val="28"/>
        </w:rPr>
      </w:pPr>
    </w:p>
    <w:p w14:paraId="015904E9" w14:textId="77777777" w:rsidR="00DC086A" w:rsidRDefault="00DC086A" w:rsidP="003508E2">
      <w:pPr>
        <w:rPr>
          <w:rFonts w:ascii="Century Gothic" w:eastAsiaTheme="minorEastAsia" w:hAnsi="Century Gothic" w:cs="Helvetica Neue Light"/>
          <w:color w:val="101214"/>
          <w:sz w:val="28"/>
          <w:szCs w:val="28"/>
        </w:rPr>
      </w:pPr>
    </w:p>
    <w:p w14:paraId="29FE87DE" w14:textId="77777777" w:rsidR="00DC086A" w:rsidRDefault="00DC086A" w:rsidP="003508E2">
      <w:pPr>
        <w:rPr>
          <w:rFonts w:ascii="Century Gothic" w:eastAsiaTheme="minorEastAsia" w:hAnsi="Century Gothic" w:cs="Helvetica Neue Light"/>
          <w:color w:val="101214"/>
          <w:sz w:val="28"/>
          <w:szCs w:val="28"/>
        </w:rPr>
      </w:pPr>
    </w:p>
    <w:p w14:paraId="24AF0E11" w14:textId="77777777" w:rsidR="00DC086A" w:rsidRDefault="00DC086A" w:rsidP="003508E2">
      <w:pPr>
        <w:rPr>
          <w:rFonts w:ascii="Century Gothic" w:eastAsiaTheme="minorEastAsia" w:hAnsi="Century Gothic" w:cs="Helvetica Neue Light"/>
          <w:color w:val="101214"/>
          <w:sz w:val="28"/>
          <w:szCs w:val="28"/>
        </w:rPr>
      </w:pPr>
    </w:p>
    <w:p w14:paraId="6ABB616A" w14:textId="77777777" w:rsidR="00DC086A" w:rsidRDefault="00DC086A" w:rsidP="003508E2">
      <w:pPr>
        <w:rPr>
          <w:rFonts w:ascii="Century Gothic" w:eastAsiaTheme="minorEastAsia" w:hAnsi="Century Gothic" w:cs="Helvetica Neue Light"/>
          <w:color w:val="101214"/>
          <w:sz w:val="28"/>
          <w:szCs w:val="28"/>
        </w:rPr>
      </w:pPr>
    </w:p>
    <w:p w14:paraId="437E5F26" w14:textId="093B2662" w:rsidR="00BC16DE" w:rsidRDefault="00140033" w:rsidP="003508E2">
      <w:pPr>
        <w:rPr>
          <w:ins w:id="82"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“The key to everything is patience. You get the chicken by hatching </w:t>
      </w:r>
      <w:r w:rsidR="00055790">
        <w:rPr>
          <w:rFonts w:ascii="Century Gothic" w:eastAsiaTheme="minorEastAsia" w:hAnsi="Century Gothic" w:cs="Helvetica Neue Light"/>
          <w:color w:val="101214"/>
          <w:sz w:val="28"/>
          <w:szCs w:val="28"/>
        </w:rPr>
        <w:t>the egg, not by smashing it.”</w:t>
      </w:r>
    </w:p>
    <w:p w14:paraId="030BCB29" w14:textId="621514B6" w:rsidR="00140033" w:rsidRPr="00820971" w:rsidRDefault="00BC16DE" w:rsidP="003508E2">
      <w:pPr>
        <w:rPr>
          <w:rFonts w:ascii="Century Gothic" w:eastAsiaTheme="minorEastAsia" w:hAnsi="Century Gothic" w:cs="Helvetica Neue Light"/>
          <w:color w:val="101214"/>
          <w:sz w:val="28"/>
          <w:szCs w:val="28"/>
        </w:rPr>
      </w:pPr>
      <w:ins w:id="83" w:author="Microsoft Office User" w:date="2017-03-20T10:40:00Z">
        <w:r>
          <w:rPr>
            <w:rFonts w:ascii="Century Gothic" w:eastAsiaTheme="minorEastAsia" w:hAnsi="Century Gothic" w:cs="Helvetica Neue Light"/>
            <w:color w:val="101214"/>
            <w:sz w:val="28"/>
            <w:szCs w:val="28"/>
          </w:rPr>
          <w:t>~</w:t>
        </w:r>
      </w:ins>
      <w:r w:rsidR="00140033" w:rsidRPr="00820971">
        <w:rPr>
          <w:rFonts w:ascii="Century Gothic" w:eastAsiaTheme="minorEastAsia" w:hAnsi="Century Gothic" w:cs="Helvetica Neue Light"/>
          <w:color w:val="101214"/>
          <w:sz w:val="28"/>
          <w:szCs w:val="28"/>
        </w:rPr>
        <w:t xml:space="preserve">Arnold H. </w:t>
      </w:r>
      <w:proofErr w:type="spellStart"/>
      <w:r w:rsidR="00140033" w:rsidRPr="00820971">
        <w:rPr>
          <w:rFonts w:ascii="Century Gothic" w:eastAsiaTheme="minorEastAsia" w:hAnsi="Century Gothic" w:cs="Helvetica Neue Light"/>
          <w:color w:val="101214"/>
          <w:sz w:val="28"/>
          <w:szCs w:val="28"/>
        </w:rPr>
        <w:t>Glasow</w:t>
      </w:r>
      <w:proofErr w:type="spellEnd"/>
    </w:p>
    <w:p w14:paraId="55D575B5" w14:textId="77777777" w:rsidR="00DC086A" w:rsidRDefault="00DC086A" w:rsidP="00DC086A">
      <w:pPr>
        <w:rPr>
          <w:rFonts w:ascii="Century Gothic" w:hAnsi="Century Gothic"/>
        </w:rPr>
      </w:pPr>
    </w:p>
    <w:p w14:paraId="2FC3DD71" w14:textId="77777777" w:rsidR="00DC086A" w:rsidRPr="00820971" w:rsidRDefault="00DC086A" w:rsidP="00DC086A">
      <w:pPr>
        <w:rPr>
          <w:rFonts w:ascii="Century Gothic" w:hAnsi="Century Gothic"/>
        </w:rPr>
      </w:pPr>
    </w:p>
    <w:p w14:paraId="79118262" w14:textId="77777777" w:rsidR="00DC086A" w:rsidRPr="00820971" w:rsidRDefault="00DC086A" w:rsidP="00DC086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A30942E" w14:textId="50F8319A" w:rsidR="00DC086A" w:rsidRDefault="00DC086A">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2D024C1B" w14:textId="77777777" w:rsidR="000510CB" w:rsidRDefault="000510CB" w:rsidP="000510CB">
      <w:pPr>
        <w:rPr>
          <w:rFonts w:ascii="Century Gothic" w:eastAsiaTheme="minorEastAsia" w:hAnsi="Century Gothic" w:cs="Helvetica Neue Light"/>
          <w:color w:val="101214"/>
          <w:sz w:val="28"/>
          <w:szCs w:val="28"/>
        </w:rPr>
      </w:pPr>
    </w:p>
    <w:p w14:paraId="4C2E61CD" w14:textId="77777777" w:rsidR="000510CB" w:rsidRDefault="000510CB" w:rsidP="000510CB">
      <w:pPr>
        <w:rPr>
          <w:rFonts w:ascii="Century Gothic" w:eastAsiaTheme="minorEastAsia" w:hAnsi="Century Gothic" w:cs="Helvetica Neue Light"/>
          <w:color w:val="101214"/>
          <w:sz w:val="28"/>
          <w:szCs w:val="28"/>
        </w:rPr>
      </w:pPr>
    </w:p>
    <w:p w14:paraId="2A6AE5F1" w14:textId="77777777" w:rsidR="000510CB" w:rsidRDefault="000510CB" w:rsidP="000510CB">
      <w:pPr>
        <w:rPr>
          <w:rFonts w:ascii="Century Gothic" w:eastAsiaTheme="minorEastAsia" w:hAnsi="Century Gothic" w:cs="Helvetica Neue Light"/>
          <w:color w:val="101214"/>
          <w:sz w:val="28"/>
          <w:szCs w:val="28"/>
        </w:rPr>
      </w:pPr>
    </w:p>
    <w:p w14:paraId="62041AAD" w14:textId="77777777" w:rsidR="000510CB" w:rsidRDefault="000510CB" w:rsidP="000510CB">
      <w:pPr>
        <w:rPr>
          <w:rFonts w:ascii="Century Gothic" w:eastAsiaTheme="minorEastAsia" w:hAnsi="Century Gothic" w:cs="Helvetica Neue Light"/>
          <w:color w:val="101214"/>
          <w:sz w:val="28"/>
          <w:szCs w:val="28"/>
        </w:rPr>
      </w:pPr>
    </w:p>
    <w:p w14:paraId="52804DAA" w14:textId="77777777" w:rsidR="000510CB" w:rsidRDefault="000510CB" w:rsidP="000510CB">
      <w:pPr>
        <w:rPr>
          <w:rFonts w:ascii="Century Gothic" w:eastAsiaTheme="minorEastAsia" w:hAnsi="Century Gothic" w:cs="Helvetica Neue Light"/>
          <w:color w:val="101214"/>
          <w:sz w:val="28"/>
          <w:szCs w:val="28"/>
        </w:rPr>
      </w:pPr>
    </w:p>
    <w:p w14:paraId="6E8F5E91" w14:textId="49367DCF" w:rsidR="00BC16DE" w:rsidRDefault="000510CB" w:rsidP="000510CB">
      <w:pPr>
        <w:rPr>
          <w:ins w:id="84"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“I must be a mermaid. I have no fear of depths and a great fear of shallow living.</w:t>
      </w:r>
      <w:r>
        <w:rPr>
          <w:rFonts w:ascii="Century Gothic" w:eastAsiaTheme="minorEastAsia" w:hAnsi="Century Gothic" w:cs="Helvetica Neue Light"/>
          <w:color w:val="101214"/>
          <w:sz w:val="28"/>
          <w:szCs w:val="28"/>
        </w:rPr>
        <w:t>”</w:t>
      </w:r>
    </w:p>
    <w:p w14:paraId="5AEE3263" w14:textId="0D2BCD40" w:rsidR="000510CB" w:rsidRPr="00820971" w:rsidRDefault="00BC16DE" w:rsidP="000510CB">
      <w:pPr>
        <w:rPr>
          <w:rFonts w:ascii="Century Gothic" w:hAnsi="Century Gothic" w:cs="Arial Unicode MS"/>
          <w:color w:val="000000"/>
          <w:sz w:val="28"/>
          <w:szCs w:val="28"/>
          <w:bdr w:val="nil"/>
        </w:rPr>
      </w:pPr>
      <w:ins w:id="85" w:author="Microsoft Office User" w:date="2017-03-20T10:40:00Z">
        <w:r>
          <w:rPr>
            <w:rFonts w:ascii="Century Gothic" w:eastAsiaTheme="minorEastAsia" w:hAnsi="Century Gothic" w:cs="Helvetica Neue Light"/>
            <w:color w:val="101214"/>
            <w:sz w:val="28"/>
            <w:szCs w:val="28"/>
          </w:rPr>
          <w:t>~</w:t>
        </w:r>
      </w:ins>
      <w:proofErr w:type="spellStart"/>
      <w:r w:rsidR="000510CB">
        <w:rPr>
          <w:rFonts w:ascii="Century Gothic" w:eastAsiaTheme="minorEastAsia" w:hAnsi="Century Gothic" w:cs="Helvetica Neue Light"/>
          <w:color w:val="101214"/>
          <w:sz w:val="28"/>
          <w:szCs w:val="28"/>
        </w:rPr>
        <w:t>Anais</w:t>
      </w:r>
      <w:proofErr w:type="spellEnd"/>
      <w:r w:rsidR="000510CB">
        <w:rPr>
          <w:rFonts w:ascii="Century Gothic" w:eastAsiaTheme="minorEastAsia" w:hAnsi="Century Gothic" w:cs="Helvetica Neue Light"/>
          <w:color w:val="101214"/>
          <w:sz w:val="28"/>
          <w:szCs w:val="28"/>
        </w:rPr>
        <w:t xml:space="preserve"> Nin</w:t>
      </w:r>
    </w:p>
    <w:p w14:paraId="7F0FE9E9" w14:textId="77777777" w:rsidR="000510CB" w:rsidRPr="00820971" w:rsidRDefault="000510CB" w:rsidP="000510CB">
      <w:pPr>
        <w:pStyle w:val="Default"/>
        <w:spacing w:line="360" w:lineRule="auto"/>
        <w:rPr>
          <w:rFonts w:ascii="Century Gothic" w:hAnsi="Century Gothic"/>
          <w:sz w:val="28"/>
          <w:szCs w:val="28"/>
        </w:rPr>
      </w:pPr>
    </w:p>
    <w:p w14:paraId="208D89B4" w14:textId="77777777" w:rsidR="000510CB" w:rsidRPr="00820971" w:rsidRDefault="000510CB" w:rsidP="000510C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C93B7C9" w14:textId="70E8942E" w:rsidR="000510CB" w:rsidRDefault="000510CB">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34DF41E7" w14:textId="77777777" w:rsidR="000510CB" w:rsidRDefault="000510CB" w:rsidP="000510CB">
      <w:pPr>
        <w:pStyle w:val="Default"/>
        <w:rPr>
          <w:rFonts w:ascii="Century Gothic" w:eastAsiaTheme="minorEastAsia" w:hAnsi="Century Gothic" w:cs="Helvetica Neue Light"/>
          <w:color w:val="1F2326"/>
          <w:sz w:val="28"/>
          <w:szCs w:val="28"/>
        </w:rPr>
      </w:pPr>
    </w:p>
    <w:p w14:paraId="73F00744" w14:textId="77777777" w:rsidR="000510CB" w:rsidRDefault="000510CB" w:rsidP="000510CB">
      <w:pPr>
        <w:pStyle w:val="Default"/>
        <w:rPr>
          <w:rFonts w:ascii="Century Gothic" w:eastAsiaTheme="minorEastAsia" w:hAnsi="Century Gothic" w:cs="Helvetica Neue Light"/>
          <w:color w:val="1F2326"/>
          <w:sz w:val="28"/>
          <w:szCs w:val="28"/>
        </w:rPr>
      </w:pPr>
    </w:p>
    <w:p w14:paraId="5A53BF6D" w14:textId="77777777" w:rsidR="000510CB" w:rsidRDefault="000510CB" w:rsidP="000510CB">
      <w:pPr>
        <w:pStyle w:val="Default"/>
        <w:rPr>
          <w:rFonts w:ascii="Century Gothic" w:eastAsiaTheme="minorEastAsia" w:hAnsi="Century Gothic" w:cs="Helvetica Neue Light"/>
          <w:color w:val="1F2326"/>
          <w:sz w:val="28"/>
          <w:szCs w:val="28"/>
        </w:rPr>
      </w:pPr>
    </w:p>
    <w:p w14:paraId="59E39F06" w14:textId="77777777" w:rsidR="000510CB" w:rsidRDefault="000510CB" w:rsidP="000510CB">
      <w:pPr>
        <w:pStyle w:val="Default"/>
        <w:rPr>
          <w:rFonts w:ascii="Century Gothic" w:eastAsiaTheme="minorEastAsia" w:hAnsi="Century Gothic" w:cs="Helvetica Neue Light"/>
          <w:color w:val="1F2326"/>
          <w:sz w:val="28"/>
          <w:szCs w:val="28"/>
        </w:rPr>
      </w:pPr>
    </w:p>
    <w:p w14:paraId="0C588EA3" w14:textId="77777777" w:rsidR="000510CB" w:rsidRDefault="000510CB" w:rsidP="000510CB">
      <w:pPr>
        <w:pStyle w:val="Default"/>
        <w:rPr>
          <w:rFonts w:ascii="Century Gothic" w:eastAsiaTheme="minorEastAsia" w:hAnsi="Century Gothic" w:cs="Helvetica Neue Light"/>
          <w:color w:val="1F2326"/>
          <w:sz w:val="28"/>
          <w:szCs w:val="28"/>
        </w:rPr>
      </w:pPr>
    </w:p>
    <w:p w14:paraId="631FBB0D" w14:textId="4A854378" w:rsidR="00BC16DE" w:rsidRDefault="00055790" w:rsidP="000510CB">
      <w:pPr>
        <w:pStyle w:val="Default"/>
        <w:rPr>
          <w:ins w:id="86" w:author="Microsoft Office User" w:date="2017-03-20T10:40:00Z"/>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t>“Normality is a paved road…</w:t>
      </w:r>
      <w:r w:rsidR="000510CB" w:rsidRPr="00820971">
        <w:rPr>
          <w:rFonts w:ascii="Century Gothic" w:eastAsiaTheme="minorEastAsia" w:hAnsi="Century Gothic" w:cs="Helvetica Neue Light"/>
          <w:color w:val="1F2326"/>
          <w:sz w:val="28"/>
          <w:szCs w:val="28"/>
        </w:rPr>
        <w:t xml:space="preserve"> it’s comfortable to walk, but no flowers grow on it.</w:t>
      </w:r>
      <w:r w:rsidR="000510CB">
        <w:rPr>
          <w:rFonts w:ascii="Century Gothic" w:eastAsiaTheme="minorEastAsia" w:hAnsi="Century Gothic" w:cs="Helvetica Neue Light"/>
          <w:color w:val="1F2326"/>
          <w:sz w:val="28"/>
          <w:szCs w:val="28"/>
        </w:rPr>
        <w:t>”</w:t>
      </w:r>
    </w:p>
    <w:p w14:paraId="5D0E3411" w14:textId="5357BCC2" w:rsidR="000510CB" w:rsidRDefault="00BC16DE" w:rsidP="000510CB">
      <w:pPr>
        <w:pStyle w:val="Default"/>
        <w:rPr>
          <w:rFonts w:ascii="Century Gothic" w:eastAsiaTheme="minorEastAsia" w:hAnsi="Century Gothic" w:cs="Helvetica Neue Light"/>
          <w:color w:val="1F2326"/>
          <w:sz w:val="28"/>
          <w:szCs w:val="28"/>
        </w:rPr>
      </w:pPr>
      <w:ins w:id="87" w:author="Microsoft Office User" w:date="2017-03-20T10:40:00Z">
        <w:r>
          <w:rPr>
            <w:rFonts w:ascii="Century Gothic" w:eastAsiaTheme="minorEastAsia" w:hAnsi="Century Gothic" w:cs="Helvetica Neue Light"/>
            <w:color w:val="1F2326"/>
            <w:sz w:val="28"/>
            <w:szCs w:val="28"/>
          </w:rPr>
          <w:t>~</w:t>
        </w:r>
      </w:ins>
      <w:r w:rsidR="000510CB">
        <w:rPr>
          <w:rFonts w:ascii="Century Gothic" w:eastAsiaTheme="minorEastAsia" w:hAnsi="Century Gothic" w:cs="Helvetica Neue Light"/>
          <w:color w:val="1F2326"/>
          <w:sz w:val="28"/>
          <w:szCs w:val="28"/>
        </w:rPr>
        <w:t>Vincent Van Gogh</w:t>
      </w:r>
    </w:p>
    <w:p w14:paraId="04F04C44" w14:textId="77777777" w:rsidR="000510CB" w:rsidRDefault="000510CB" w:rsidP="000510CB">
      <w:pPr>
        <w:pStyle w:val="Default"/>
        <w:rPr>
          <w:rFonts w:ascii="Century Gothic" w:eastAsiaTheme="minorEastAsia" w:hAnsi="Century Gothic" w:cs="Helvetica Neue Light"/>
          <w:color w:val="1F2326"/>
          <w:sz w:val="28"/>
          <w:szCs w:val="28"/>
        </w:rPr>
      </w:pPr>
    </w:p>
    <w:p w14:paraId="11AA8940" w14:textId="77777777" w:rsidR="000510CB" w:rsidRPr="00820971" w:rsidRDefault="000510CB" w:rsidP="000510CB">
      <w:pPr>
        <w:pStyle w:val="Default"/>
        <w:rPr>
          <w:rFonts w:ascii="Century Gothic" w:hAnsi="Century Gothic"/>
          <w:sz w:val="28"/>
          <w:szCs w:val="28"/>
        </w:rPr>
      </w:pPr>
    </w:p>
    <w:p w14:paraId="566006BC" w14:textId="77777777" w:rsidR="000510CB" w:rsidRPr="00820971" w:rsidRDefault="000510CB" w:rsidP="000510CB">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589A817" w14:textId="3CEF33C3" w:rsidR="000510CB" w:rsidRDefault="000510CB">
      <w:pPr>
        <w:rPr>
          <w:rFonts w:ascii="Century Gothic" w:eastAsia="Comic Sans MS" w:hAnsi="Century Gothic" w:cs="Comic Sans MS"/>
          <w:color w:val="000000"/>
          <w:sz w:val="28"/>
          <w:szCs w:val="28"/>
          <w:bdr w:val="nil"/>
        </w:rPr>
      </w:pPr>
      <w:r>
        <w:rPr>
          <w:rFonts w:ascii="Century Gothic" w:eastAsia="Comic Sans MS" w:hAnsi="Century Gothic" w:cs="Comic Sans MS"/>
          <w:color w:val="000000"/>
          <w:sz w:val="28"/>
          <w:szCs w:val="28"/>
          <w:bdr w:val="nil"/>
        </w:rPr>
        <w:br w:type="page"/>
      </w:r>
    </w:p>
    <w:p w14:paraId="3FA19509" w14:textId="77777777" w:rsidR="00140033" w:rsidRDefault="00140033" w:rsidP="00140033">
      <w:pPr>
        <w:rPr>
          <w:rFonts w:ascii="Century Gothic" w:eastAsia="Comic Sans MS" w:hAnsi="Century Gothic" w:cs="Comic Sans MS"/>
          <w:color w:val="000000"/>
          <w:sz w:val="28"/>
          <w:szCs w:val="28"/>
          <w:bdr w:val="nil"/>
        </w:rPr>
      </w:pPr>
    </w:p>
    <w:p w14:paraId="674C3F84" w14:textId="77777777" w:rsidR="00140033" w:rsidRDefault="00140033" w:rsidP="00140033">
      <w:pPr>
        <w:rPr>
          <w:rFonts w:ascii="Century Gothic" w:eastAsia="Comic Sans MS" w:hAnsi="Century Gothic" w:cs="Comic Sans MS"/>
          <w:color w:val="000000"/>
          <w:sz w:val="28"/>
          <w:szCs w:val="28"/>
          <w:bdr w:val="nil"/>
        </w:rPr>
      </w:pPr>
    </w:p>
    <w:p w14:paraId="33FC9640" w14:textId="77777777" w:rsidR="00C1251E" w:rsidRDefault="00C1251E" w:rsidP="00472333">
      <w:pPr>
        <w:rPr>
          <w:rFonts w:ascii="Century Gothic" w:hAnsi="Century Gothic"/>
        </w:rPr>
      </w:pPr>
    </w:p>
    <w:p w14:paraId="75F78D35" w14:textId="77777777" w:rsidR="000A0867" w:rsidRDefault="000A0867" w:rsidP="00472333">
      <w:pPr>
        <w:rPr>
          <w:rFonts w:ascii="Century Gothic" w:hAnsi="Century Gothic"/>
        </w:rPr>
      </w:pPr>
    </w:p>
    <w:p w14:paraId="67F152EA" w14:textId="757A2131" w:rsidR="00BC16DE" w:rsidRDefault="000A0867" w:rsidP="000A0867">
      <w:pPr>
        <w:rPr>
          <w:ins w:id="88" w:author="Microsoft Office User" w:date="2017-03-20T10:40:00Z"/>
          <w:rFonts w:ascii="Century Gothic" w:hAnsi="Century Gothic"/>
          <w:sz w:val="28"/>
          <w:szCs w:val="28"/>
        </w:rPr>
      </w:pPr>
      <w:r w:rsidRPr="000A0867">
        <w:rPr>
          <w:rFonts w:ascii="Century Gothic" w:hAnsi="Century Gothic"/>
          <w:sz w:val="28"/>
          <w:szCs w:val="28"/>
        </w:rPr>
        <w:t>“Know that you can start late, look different, be uncertain, and still succeed.”</w:t>
      </w:r>
    </w:p>
    <w:p w14:paraId="364F7264" w14:textId="3006BF30" w:rsidR="000A0867" w:rsidRPr="000A0867" w:rsidRDefault="00BC16DE" w:rsidP="000A0867">
      <w:pPr>
        <w:rPr>
          <w:rFonts w:ascii="Century Gothic" w:hAnsi="Century Gothic"/>
          <w:sz w:val="28"/>
          <w:szCs w:val="28"/>
        </w:rPr>
      </w:pPr>
      <w:ins w:id="89" w:author="Microsoft Office User" w:date="2017-03-20T10:40:00Z">
        <w:r>
          <w:rPr>
            <w:rFonts w:ascii="Century Gothic" w:hAnsi="Century Gothic"/>
            <w:sz w:val="28"/>
            <w:szCs w:val="28"/>
          </w:rPr>
          <w:t>~</w:t>
        </w:r>
      </w:ins>
      <w:r w:rsidR="000A0867" w:rsidRPr="000A0867">
        <w:rPr>
          <w:rFonts w:ascii="Century Gothic" w:hAnsi="Century Gothic"/>
          <w:sz w:val="28"/>
          <w:szCs w:val="28"/>
        </w:rPr>
        <w:t xml:space="preserve">Misty Copeland </w:t>
      </w:r>
    </w:p>
    <w:p w14:paraId="20E42485" w14:textId="77777777" w:rsidR="000A0867" w:rsidRPr="00820971" w:rsidRDefault="000A0867" w:rsidP="000A0867">
      <w:pPr>
        <w:pStyle w:val="Default"/>
        <w:rPr>
          <w:rFonts w:ascii="Century Gothic" w:hAnsi="Century Gothic"/>
          <w:sz w:val="24"/>
          <w:szCs w:val="24"/>
        </w:rPr>
      </w:pPr>
    </w:p>
    <w:p w14:paraId="6B59D303" w14:textId="77777777" w:rsidR="000A0867" w:rsidRPr="00820971" w:rsidRDefault="000A0867" w:rsidP="000A0867">
      <w:pPr>
        <w:pStyle w:val="Default"/>
        <w:rPr>
          <w:rFonts w:ascii="Century Gothic" w:hAnsi="Century Gothic"/>
          <w:sz w:val="24"/>
          <w:szCs w:val="24"/>
        </w:rPr>
      </w:pPr>
    </w:p>
    <w:p w14:paraId="70010BFA" w14:textId="77777777" w:rsidR="000A0867" w:rsidRPr="00820971" w:rsidRDefault="000A0867" w:rsidP="000A086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8C2053B" w14:textId="65878FB8" w:rsidR="000A0867" w:rsidRDefault="000A0867">
      <w:pPr>
        <w:rPr>
          <w:rFonts w:ascii="Century Gothic" w:hAnsi="Century Gothic"/>
        </w:rPr>
      </w:pPr>
      <w:r>
        <w:rPr>
          <w:rFonts w:ascii="Century Gothic" w:hAnsi="Century Gothic"/>
        </w:rPr>
        <w:br w:type="page"/>
      </w:r>
    </w:p>
    <w:p w14:paraId="1CA16049" w14:textId="77777777" w:rsidR="000A0867" w:rsidRPr="00820971" w:rsidRDefault="000A0867" w:rsidP="00472333">
      <w:pPr>
        <w:rPr>
          <w:rFonts w:ascii="Century Gothic" w:hAnsi="Century Gothic"/>
        </w:rPr>
      </w:pPr>
    </w:p>
    <w:p w14:paraId="4DDD746F" w14:textId="77777777" w:rsidR="00701B30" w:rsidRDefault="00701B30" w:rsidP="00701B30">
      <w:pPr>
        <w:rPr>
          <w:rFonts w:ascii="Century Gothic" w:eastAsiaTheme="minorEastAsia" w:hAnsi="Century Gothic" w:cs="Helvetica Neue Light"/>
          <w:color w:val="1F2326"/>
          <w:sz w:val="28"/>
          <w:szCs w:val="28"/>
        </w:rPr>
      </w:pPr>
    </w:p>
    <w:p w14:paraId="43C89FA4" w14:textId="77777777" w:rsidR="00701B30" w:rsidRDefault="00701B30" w:rsidP="00701B30">
      <w:pPr>
        <w:rPr>
          <w:rFonts w:ascii="Century Gothic" w:eastAsiaTheme="minorEastAsia" w:hAnsi="Century Gothic" w:cs="Helvetica Neue Light"/>
          <w:color w:val="1F2326"/>
          <w:sz w:val="28"/>
          <w:szCs w:val="28"/>
        </w:rPr>
      </w:pPr>
    </w:p>
    <w:p w14:paraId="4D9AF41A" w14:textId="77777777" w:rsidR="00B72B30" w:rsidRDefault="00B72B30" w:rsidP="00B72B30">
      <w:pPr>
        <w:rPr>
          <w:rFonts w:ascii="Century Gothic" w:eastAsiaTheme="minorEastAsia" w:hAnsi="Century Gothic" w:cs="Helvetica Neue Light"/>
          <w:color w:val="101214"/>
          <w:sz w:val="48"/>
          <w:szCs w:val="48"/>
        </w:rPr>
      </w:pPr>
    </w:p>
    <w:p w14:paraId="4C935772" w14:textId="77777777" w:rsidR="00B72B30" w:rsidRDefault="00B72B30" w:rsidP="00B72B30">
      <w:pPr>
        <w:rPr>
          <w:rFonts w:ascii="Century Gothic" w:eastAsiaTheme="minorEastAsia" w:hAnsi="Century Gothic" w:cs="Helvetica Neue Light"/>
          <w:color w:val="101214"/>
          <w:sz w:val="48"/>
          <w:szCs w:val="48"/>
        </w:rPr>
      </w:pPr>
    </w:p>
    <w:p w14:paraId="2186DB62" w14:textId="77777777" w:rsidR="00B72B30" w:rsidRPr="00C00B6A" w:rsidRDefault="00B72B30" w:rsidP="00B72B30">
      <w:pPr>
        <w:rPr>
          <w:rFonts w:ascii="Century Gothic" w:eastAsiaTheme="minorEastAsia" w:hAnsi="Century Gothic" w:cs="Helvetica Neue Light"/>
          <w:color w:val="101214"/>
          <w:sz w:val="48"/>
          <w:szCs w:val="48"/>
        </w:rPr>
      </w:pPr>
      <w:r w:rsidRPr="00C00B6A">
        <w:rPr>
          <w:rFonts w:ascii="Century Gothic" w:eastAsiaTheme="minorEastAsia" w:hAnsi="Century Gothic" w:cs="Helvetica Neue Light"/>
          <w:color w:val="101214"/>
          <w:sz w:val="48"/>
          <w:szCs w:val="48"/>
        </w:rPr>
        <w:t>Life is comedy.</w:t>
      </w:r>
    </w:p>
    <w:p w14:paraId="30A003BB" w14:textId="38C10EF2" w:rsidR="00701B30" w:rsidRDefault="00701B30">
      <w:pPr>
        <w:rPr>
          <w:rFonts w:ascii="Century Gothic" w:hAnsi="Century Gothic"/>
        </w:rPr>
      </w:pPr>
      <w:r>
        <w:rPr>
          <w:rFonts w:ascii="Century Gothic" w:hAnsi="Century Gothic"/>
        </w:rPr>
        <w:br w:type="page"/>
      </w:r>
    </w:p>
    <w:p w14:paraId="4EFE30A2" w14:textId="77777777" w:rsidR="004233E2" w:rsidRDefault="004233E2" w:rsidP="004233E2">
      <w:pPr>
        <w:rPr>
          <w:rFonts w:ascii="Century Gothic" w:eastAsiaTheme="minorEastAsia" w:hAnsi="Century Gothic" w:cs="Helvetica Neue Light"/>
          <w:color w:val="101214"/>
          <w:sz w:val="32"/>
          <w:szCs w:val="32"/>
        </w:rPr>
      </w:pPr>
    </w:p>
    <w:p w14:paraId="089C9C75" w14:textId="77777777" w:rsidR="004233E2" w:rsidRDefault="004233E2" w:rsidP="004233E2">
      <w:pPr>
        <w:rPr>
          <w:rFonts w:ascii="Century Gothic" w:eastAsiaTheme="minorEastAsia" w:hAnsi="Century Gothic" w:cs="Helvetica Neue Light"/>
          <w:color w:val="101214"/>
          <w:sz w:val="28"/>
          <w:szCs w:val="28"/>
        </w:rPr>
      </w:pPr>
    </w:p>
    <w:p w14:paraId="322F2995" w14:textId="7A1E576C" w:rsidR="00472333" w:rsidRPr="00A65D21" w:rsidRDefault="004233E2" w:rsidP="00472333">
      <w:pPr>
        <w:rPr>
          <w:rFonts w:ascii="Century Gothic" w:hAnsi="Century Gothic" w:cs="Arial Unicode MS"/>
          <w:color w:val="000000"/>
          <w:sz w:val="28"/>
          <w:szCs w:val="28"/>
          <w:bdr w:val="nil"/>
        </w:rPr>
      </w:pPr>
      <w:r w:rsidRPr="004233E2">
        <w:rPr>
          <w:rFonts w:ascii="Century Gothic" w:eastAsiaTheme="minorEastAsia" w:hAnsi="Century Gothic" w:cs="Helvetica Neue Light"/>
          <w:color w:val="101214"/>
          <w:sz w:val="28"/>
          <w:szCs w:val="28"/>
        </w:rPr>
        <w:t xml:space="preserve">Time and time again in human history, we have done things first thought </w:t>
      </w:r>
      <w:r w:rsidR="00A66190">
        <w:rPr>
          <w:rFonts w:ascii="Century Gothic" w:eastAsiaTheme="minorEastAsia" w:hAnsi="Century Gothic" w:cs="Helvetica Neue Light"/>
          <w:color w:val="101214"/>
          <w:sz w:val="28"/>
          <w:szCs w:val="28"/>
        </w:rPr>
        <w:t>OBVIOUSLY</w:t>
      </w:r>
      <w:r w:rsidRPr="004233E2">
        <w:rPr>
          <w:rFonts w:ascii="Century Gothic" w:eastAsiaTheme="minorEastAsia" w:hAnsi="Century Gothic" w:cs="Helvetica Neue Light"/>
          <w:color w:val="101214"/>
          <w:sz w:val="28"/>
          <w:szCs w:val="28"/>
        </w:rPr>
        <w:t xml:space="preserve"> impossible per the current perspecti</w:t>
      </w:r>
      <w:r w:rsidR="00B03FF5">
        <w:rPr>
          <w:rFonts w:ascii="Century Gothic" w:eastAsiaTheme="minorEastAsia" w:hAnsi="Century Gothic" w:cs="Helvetica Neue Light"/>
          <w:color w:val="101214"/>
          <w:sz w:val="28"/>
          <w:szCs w:val="28"/>
        </w:rPr>
        <w:t xml:space="preserve">ve... </w:t>
      </w:r>
      <w:ins w:id="90" w:author="Microsoft Office User" w:date="2017-03-20T10:16:00Z">
        <w:r w:rsidR="00E75C17">
          <w:rPr>
            <w:rFonts w:ascii="Century Gothic" w:eastAsiaTheme="minorEastAsia" w:hAnsi="Century Gothic" w:cs="Helvetica Neue Light"/>
            <w:color w:val="101214"/>
            <w:sz w:val="28"/>
            <w:szCs w:val="28"/>
          </w:rPr>
          <w:t xml:space="preserve"> </w:t>
        </w:r>
      </w:ins>
      <w:r w:rsidR="00B03FF5">
        <w:rPr>
          <w:rFonts w:ascii="Century Gothic" w:eastAsiaTheme="minorEastAsia" w:hAnsi="Century Gothic" w:cs="Helvetica Neue Light"/>
          <w:color w:val="101214"/>
          <w:sz w:val="28"/>
          <w:szCs w:val="28"/>
        </w:rPr>
        <w:t>I’m not saying mystical fu</w:t>
      </w:r>
      <w:r w:rsidRPr="004233E2">
        <w:rPr>
          <w:rFonts w:ascii="Century Gothic" w:eastAsiaTheme="minorEastAsia" w:hAnsi="Century Gothic" w:cs="Helvetica Neue Light"/>
          <w:color w:val="101214"/>
          <w:sz w:val="28"/>
          <w:szCs w:val="28"/>
        </w:rPr>
        <w:t>cking unicorns are out there shooting the prove</w:t>
      </w:r>
      <w:r w:rsidR="00431CFC">
        <w:rPr>
          <w:rFonts w:ascii="Century Gothic" w:eastAsiaTheme="minorEastAsia" w:hAnsi="Century Gothic" w:cs="Helvetica Neue Light"/>
          <w:color w:val="101214"/>
          <w:sz w:val="28"/>
          <w:szCs w:val="28"/>
        </w:rPr>
        <w:t xml:space="preserve">rbial rainbows out their </w:t>
      </w:r>
      <w:proofErr w:type="gramStart"/>
      <w:r w:rsidR="00431CFC">
        <w:rPr>
          <w:rFonts w:ascii="Century Gothic" w:eastAsiaTheme="minorEastAsia" w:hAnsi="Century Gothic" w:cs="Helvetica Neue Light"/>
          <w:color w:val="101214"/>
          <w:sz w:val="28"/>
          <w:szCs w:val="28"/>
        </w:rPr>
        <w:t>asses</w:t>
      </w:r>
      <w:proofErr w:type="gramEnd"/>
      <w:ins w:id="91" w:author="Microsoft Office User" w:date="2017-03-20T10:16:00Z">
        <w:r w:rsidR="00E75C17">
          <w:rPr>
            <w:rFonts w:ascii="Century Gothic" w:eastAsiaTheme="minorEastAsia" w:hAnsi="Century Gothic" w:cs="Helvetica Neue Light"/>
            <w:color w:val="101214"/>
            <w:sz w:val="28"/>
            <w:szCs w:val="28"/>
          </w:rPr>
          <w:t xml:space="preserve">. </w:t>
        </w:r>
      </w:ins>
      <w:r w:rsidR="00A65D21">
        <w:rPr>
          <w:rFonts w:ascii="Century Gothic" w:eastAsiaTheme="minorEastAsia" w:hAnsi="Century Gothic" w:cs="Helvetica Neue Light"/>
          <w:color w:val="101214"/>
          <w:sz w:val="28"/>
          <w:szCs w:val="28"/>
        </w:rPr>
        <w:t xml:space="preserve">What I AM saying is to </w:t>
      </w:r>
      <w:r w:rsidRPr="004233E2">
        <w:rPr>
          <w:rFonts w:ascii="Century Gothic" w:eastAsiaTheme="minorEastAsia" w:hAnsi="Century Gothic" w:cs="Helvetica Neue Light"/>
          <w:color w:val="101214"/>
          <w:sz w:val="28"/>
          <w:szCs w:val="28"/>
        </w:rPr>
        <w:t>challenge ANY current thought you have about what you’re sure you can’t do.</w:t>
      </w:r>
    </w:p>
    <w:p w14:paraId="7C367579" w14:textId="3AA1B735" w:rsidR="00C00B6A" w:rsidRDefault="00C00B6A">
      <w:pPr>
        <w:rPr>
          <w:rFonts w:ascii="Century Gothic" w:hAnsi="Century Gothic"/>
        </w:rPr>
      </w:pPr>
      <w:r>
        <w:rPr>
          <w:rFonts w:ascii="Century Gothic" w:hAnsi="Century Gothic"/>
        </w:rPr>
        <w:br w:type="page"/>
      </w:r>
    </w:p>
    <w:p w14:paraId="1D1570FC" w14:textId="77777777" w:rsidR="00C00B6A" w:rsidRDefault="00C00B6A" w:rsidP="001D0F34">
      <w:pPr>
        <w:rPr>
          <w:rFonts w:ascii="Century Gothic" w:eastAsiaTheme="minorEastAsia" w:hAnsi="Century Gothic" w:cs="Helvetica Neue Light"/>
          <w:color w:val="101214"/>
          <w:sz w:val="48"/>
          <w:szCs w:val="48"/>
        </w:rPr>
      </w:pPr>
    </w:p>
    <w:p w14:paraId="264DA746" w14:textId="77777777" w:rsidR="00B72B30" w:rsidRPr="00701B30" w:rsidRDefault="00B72B30" w:rsidP="00B72B30">
      <w:pPr>
        <w:rPr>
          <w:rFonts w:ascii="Century Gothic" w:hAnsi="Century Gothic"/>
          <w:sz w:val="28"/>
          <w:szCs w:val="28"/>
        </w:rPr>
      </w:pPr>
      <w:r w:rsidRPr="00701B30">
        <w:rPr>
          <w:rFonts w:ascii="Century Gothic" w:eastAsiaTheme="minorEastAsia" w:hAnsi="Century Gothic" w:cs="Helvetica Neue Light"/>
          <w:color w:val="1F2326"/>
          <w:sz w:val="28"/>
          <w:szCs w:val="28"/>
        </w:rPr>
        <w:t>“If you hear a voice within you saying ‘you are not a painter’ then by all means paint and that voice will be silenced.” -Vincent Van Gogh</w:t>
      </w:r>
    </w:p>
    <w:p w14:paraId="0C16F443" w14:textId="77777777" w:rsidR="00B72B30" w:rsidRPr="00820971" w:rsidRDefault="00B72B30" w:rsidP="00B72B30">
      <w:pPr>
        <w:rPr>
          <w:rFonts w:ascii="Century Gothic" w:hAnsi="Century Gothic"/>
        </w:rPr>
      </w:pPr>
    </w:p>
    <w:p w14:paraId="67A55AEC" w14:textId="77777777" w:rsidR="00B72B30" w:rsidRPr="00820971" w:rsidRDefault="00B72B30" w:rsidP="00B72B30">
      <w:pPr>
        <w:rPr>
          <w:rFonts w:ascii="Century Gothic" w:hAnsi="Century Gothic"/>
        </w:rPr>
      </w:pPr>
    </w:p>
    <w:p w14:paraId="4D9DEC7F" w14:textId="77777777" w:rsidR="00B72B30" w:rsidRPr="00820971" w:rsidRDefault="00B72B30" w:rsidP="00B72B30">
      <w:pPr>
        <w:rPr>
          <w:rFonts w:ascii="Century Gothic" w:hAnsi="Century Gothic"/>
        </w:rPr>
      </w:pPr>
    </w:p>
    <w:p w14:paraId="3E869908" w14:textId="77777777" w:rsidR="00B72B30" w:rsidRPr="00820971" w:rsidRDefault="00B72B30" w:rsidP="00B72B30">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A9C4657" w14:textId="77777777" w:rsidR="00C00B6A" w:rsidRDefault="00C00B6A" w:rsidP="001D0F34">
      <w:pPr>
        <w:rPr>
          <w:rFonts w:ascii="Century Gothic" w:eastAsiaTheme="minorEastAsia" w:hAnsi="Century Gothic" w:cs="Helvetica Neue Light"/>
          <w:color w:val="101214"/>
          <w:sz w:val="48"/>
          <w:szCs w:val="48"/>
        </w:rPr>
      </w:pPr>
    </w:p>
    <w:p w14:paraId="38436CCB" w14:textId="77777777" w:rsidR="00C00B6A" w:rsidRDefault="00C00B6A" w:rsidP="001D0F34">
      <w:pPr>
        <w:rPr>
          <w:rFonts w:ascii="Century Gothic" w:eastAsiaTheme="minorEastAsia" w:hAnsi="Century Gothic" w:cs="Helvetica Neue Light"/>
          <w:color w:val="101214"/>
          <w:sz w:val="48"/>
          <w:szCs w:val="48"/>
        </w:rPr>
      </w:pPr>
    </w:p>
    <w:p w14:paraId="00A44EF2" w14:textId="3A755795" w:rsidR="00C00B6A" w:rsidRDefault="00C00B6A">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3440C324" w14:textId="77777777" w:rsidR="0093218A" w:rsidRPr="00820971" w:rsidRDefault="0093218A" w:rsidP="0093218A">
      <w:pPr>
        <w:rPr>
          <w:rFonts w:ascii="Century Gothic" w:hAnsi="Century Gothic"/>
          <w:sz w:val="28"/>
          <w:szCs w:val="28"/>
        </w:rPr>
      </w:pPr>
    </w:p>
    <w:p w14:paraId="26563DC5" w14:textId="77777777" w:rsidR="0093218A" w:rsidRDefault="0093218A" w:rsidP="0093218A">
      <w:pPr>
        <w:rPr>
          <w:rFonts w:ascii="Century Gothic" w:eastAsiaTheme="minorEastAsia" w:hAnsi="Century Gothic" w:cs="Helvetica Neue Light"/>
          <w:color w:val="1F2326"/>
          <w:sz w:val="28"/>
          <w:szCs w:val="28"/>
        </w:rPr>
      </w:pPr>
    </w:p>
    <w:p w14:paraId="558C6CD5" w14:textId="77777777" w:rsidR="0093218A" w:rsidRDefault="0093218A" w:rsidP="0093218A">
      <w:pPr>
        <w:rPr>
          <w:rFonts w:ascii="Century Gothic" w:eastAsiaTheme="minorEastAsia" w:hAnsi="Century Gothic" w:cs="Helvetica Neue Light"/>
          <w:color w:val="1F2326"/>
          <w:sz w:val="28"/>
          <w:szCs w:val="28"/>
        </w:rPr>
      </w:pPr>
    </w:p>
    <w:p w14:paraId="0DE168A9" w14:textId="30EDABA5" w:rsidR="00BC16DE" w:rsidRDefault="0093218A" w:rsidP="0093218A">
      <w:pPr>
        <w:rPr>
          <w:ins w:id="92" w:author="Microsoft Office User" w:date="2017-03-20T10:40: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"Nothing contributes so much to tranquilize the mind as a steady purpose</w:t>
      </w:r>
      <w:r>
        <w:rPr>
          <w:rFonts w:ascii="Century Gothic" w:eastAsiaTheme="minorEastAsia" w:hAnsi="Century Gothic" w:cs="Helvetica Neue Light"/>
          <w:color w:val="1F2326"/>
          <w:sz w:val="28"/>
          <w:szCs w:val="28"/>
        </w:rPr>
        <w:t>…</w:t>
      </w:r>
      <w:r w:rsidRPr="00820971">
        <w:rPr>
          <w:rFonts w:ascii="Century Gothic" w:eastAsiaTheme="minorEastAsia" w:hAnsi="Century Gothic" w:cs="Helvetica Neue Light"/>
          <w:color w:val="1F2326"/>
          <w:sz w:val="28"/>
          <w:szCs w:val="28"/>
        </w:rPr>
        <w:t xml:space="preserve"> a point on which the soul may fix its intellectual eye."</w:t>
      </w:r>
    </w:p>
    <w:p w14:paraId="338B0728" w14:textId="1B78D52B" w:rsidR="0093218A" w:rsidRPr="00820971" w:rsidRDefault="00BC16DE" w:rsidP="0093218A">
      <w:pPr>
        <w:rPr>
          <w:rFonts w:ascii="Century Gothic" w:hAnsi="Century Gothic" w:cs="Arial Unicode MS"/>
          <w:color w:val="000000"/>
          <w:sz w:val="28"/>
          <w:szCs w:val="28"/>
          <w:bdr w:val="nil"/>
        </w:rPr>
      </w:pPr>
      <w:ins w:id="93" w:author="Microsoft Office User" w:date="2017-03-20T10:40:00Z">
        <w:r>
          <w:rPr>
            <w:rFonts w:ascii="Century Gothic" w:eastAsiaTheme="minorEastAsia" w:hAnsi="Century Gothic" w:cs="Helvetica Neue Light"/>
            <w:color w:val="1F2326"/>
            <w:sz w:val="28"/>
            <w:szCs w:val="28"/>
          </w:rPr>
          <w:t>~</w:t>
        </w:r>
      </w:ins>
      <w:r w:rsidR="00653A8E">
        <w:rPr>
          <w:rFonts w:ascii="Century Gothic" w:eastAsiaTheme="minorEastAsia" w:hAnsi="Century Gothic" w:cs="Helvetica Neue Light"/>
          <w:color w:val="1F2326"/>
          <w:sz w:val="28"/>
          <w:szCs w:val="28"/>
        </w:rPr>
        <w:t xml:space="preserve">Mary </w:t>
      </w:r>
      <w:r w:rsidR="0093218A" w:rsidRPr="00820971">
        <w:rPr>
          <w:rFonts w:ascii="Century Gothic" w:eastAsiaTheme="minorEastAsia" w:hAnsi="Century Gothic" w:cs="Helvetica Neue Light"/>
          <w:color w:val="1F2326"/>
          <w:sz w:val="28"/>
          <w:szCs w:val="28"/>
        </w:rPr>
        <w:t>Shelley</w:t>
      </w:r>
    </w:p>
    <w:p w14:paraId="779E6384" w14:textId="77777777" w:rsidR="0093218A" w:rsidRPr="00820971" w:rsidRDefault="0093218A" w:rsidP="0093218A">
      <w:pPr>
        <w:pStyle w:val="Default"/>
        <w:rPr>
          <w:rFonts w:ascii="Century Gothic" w:hAnsi="Century Gothic"/>
          <w:sz w:val="24"/>
          <w:szCs w:val="24"/>
        </w:rPr>
      </w:pPr>
    </w:p>
    <w:p w14:paraId="125CC4EE" w14:textId="77777777" w:rsidR="0093218A" w:rsidRPr="00820971" w:rsidRDefault="0093218A" w:rsidP="0093218A">
      <w:pPr>
        <w:pStyle w:val="Default"/>
        <w:rPr>
          <w:rFonts w:ascii="Century Gothic" w:hAnsi="Century Gothic"/>
          <w:sz w:val="24"/>
          <w:szCs w:val="24"/>
        </w:rPr>
      </w:pPr>
    </w:p>
    <w:p w14:paraId="0BFB8940" w14:textId="77777777" w:rsidR="0093218A" w:rsidRPr="00820971" w:rsidRDefault="0093218A" w:rsidP="0093218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2B6D94E" w14:textId="3BBB2688" w:rsidR="00510594" w:rsidRPr="00510594" w:rsidRDefault="0093218A" w:rsidP="00510594">
      <w:pPr>
        <w:rPr>
          <w:rFonts w:ascii="Century Gothic" w:hAnsi="Century Gothic"/>
        </w:rPr>
      </w:pPr>
      <w:r>
        <w:rPr>
          <w:rFonts w:ascii="Century Gothic" w:hAnsi="Century Gothic"/>
        </w:rPr>
        <w:br w:type="page"/>
      </w:r>
    </w:p>
    <w:p w14:paraId="15C1F4CC" w14:textId="77777777" w:rsidR="00510594" w:rsidRDefault="00510594" w:rsidP="00510594">
      <w:pPr>
        <w:rPr>
          <w:rFonts w:ascii="Century Gothic" w:hAnsi="Century Gothic"/>
          <w:sz w:val="28"/>
          <w:szCs w:val="28"/>
        </w:rPr>
      </w:pPr>
    </w:p>
    <w:p w14:paraId="4CD8E1DE" w14:textId="77777777" w:rsidR="00510594" w:rsidRDefault="00510594" w:rsidP="00510594">
      <w:pPr>
        <w:rPr>
          <w:rFonts w:ascii="Century Gothic" w:hAnsi="Century Gothic"/>
          <w:sz w:val="28"/>
          <w:szCs w:val="28"/>
        </w:rPr>
      </w:pPr>
    </w:p>
    <w:p w14:paraId="44014E78" w14:textId="77777777" w:rsidR="00510594" w:rsidRPr="00510594" w:rsidRDefault="00510594" w:rsidP="00510594">
      <w:pPr>
        <w:rPr>
          <w:rFonts w:ascii="Century Gothic" w:hAnsi="Century Gothic"/>
          <w:sz w:val="28"/>
          <w:szCs w:val="28"/>
        </w:rPr>
      </w:pPr>
      <w:r w:rsidRPr="00510594">
        <w:rPr>
          <w:rFonts w:ascii="Century Gothic" w:hAnsi="Century Gothic"/>
          <w:sz w:val="28"/>
          <w:szCs w:val="28"/>
        </w:rPr>
        <w:t xml:space="preserve">My point, peeps, is that every great goal we achieve, every astonishing feat we accomplish, every masterpiece we create, </w:t>
      </w:r>
      <w:proofErr w:type="gramStart"/>
      <w:r w:rsidRPr="00510594">
        <w:rPr>
          <w:rFonts w:ascii="Century Gothic" w:hAnsi="Century Gothic"/>
          <w:sz w:val="28"/>
          <w:szCs w:val="28"/>
        </w:rPr>
        <w:t>takes</w:t>
      </w:r>
      <w:proofErr w:type="gramEnd"/>
      <w:r w:rsidRPr="00510594">
        <w:rPr>
          <w:rFonts w:ascii="Century Gothic" w:hAnsi="Century Gothic"/>
          <w:sz w:val="28"/>
          <w:szCs w:val="28"/>
        </w:rPr>
        <w:t xml:space="preserve"> some time in the trenches. And, more specifically, takes putting that time in the trenches at the top of our lists. We </w:t>
      </w:r>
      <w:proofErr w:type="spellStart"/>
      <w:proofErr w:type="gramStart"/>
      <w:r w:rsidRPr="00510594">
        <w:rPr>
          <w:rFonts w:ascii="Century Gothic" w:hAnsi="Century Gothic"/>
          <w:sz w:val="28"/>
          <w:szCs w:val="28"/>
        </w:rPr>
        <w:t>gotta</w:t>
      </w:r>
      <w:proofErr w:type="spellEnd"/>
      <w:proofErr w:type="gramEnd"/>
      <w:r w:rsidRPr="00510594">
        <w:rPr>
          <w:rFonts w:ascii="Century Gothic" w:hAnsi="Century Gothic"/>
          <w:sz w:val="28"/>
          <w:szCs w:val="28"/>
        </w:rPr>
        <w:t xml:space="preserve"> get into our running shoes and get out the door. And we </w:t>
      </w:r>
      <w:proofErr w:type="spellStart"/>
      <w:proofErr w:type="gramStart"/>
      <w:r w:rsidRPr="00510594">
        <w:rPr>
          <w:rFonts w:ascii="Century Gothic" w:hAnsi="Century Gothic"/>
          <w:sz w:val="28"/>
          <w:szCs w:val="28"/>
        </w:rPr>
        <w:t>gotta</w:t>
      </w:r>
      <w:proofErr w:type="spellEnd"/>
      <w:proofErr w:type="gramEnd"/>
      <w:r w:rsidRPr="00510594">
        <w:rPr>
          <w:rFonts w:ascii="Century Gothic" w:hAnsi="Century Gothic"/>
          <w:sz w:val="28"/>
          <w:szCs w:val="28"/>
        </w:rPr>
        <w:t xml:space="preserve"> do it first.</w:t>
      </w:r>
    </w:p>
    <w:p w14:paraId="191D8524" w14:textId="77777777" w:rsidR="0096408B" w:rsidRDefault="0096408B">
      <w:pPr>
        <w:rPr>
          <w:rFonts w:ascii="Century Gothic" w:hAnsi="Century Gothic"/>
        </w:rPr>
      </w:pPr>
      <w:r>
        <w:rPr>
          <w:rFonts w:ascii="Century Gothic" w:hAnsi="Century Gothic"/>
        </w:rPr>
        <w:br w:type="page"/>
      </w:r>
    </w:p>
    <w:p w14:paraId="66F13C65" w14:textId="77777777" w:rsidR="0096408B" w:rsidRDefault="0096408B" w:rsidP="006F0685">
      <w:pPr>
        <w:rPr>
          <w:rFonts w:ascii="Century Gothic" w:hAnsi="Century Gothic"/>
        </w:rPr>
      </w:pPr>
    </w:p>
    <w:p w14:paraId="4FA6D20C" w14:textId="77777777" w:rsidR="0096408B" w:rsidRDefault="0096408B" w:rsidP="006F0685">
      <w:pPr>
        <w:rPr>
          <w:rFonts w:ascii="Century Gothic" w:hAnsi="Century Gothic"/>
        </w:rPr>
      </w:pPr>
    </w:p>
    <w:p w14:paraId="4DD4EAA7" w14:textId="77777777" w:rsidR="0096408B" w:rsidRDefault="0096408B" w:rsidP="006F0685">
      <w:pPr>
        <w:rPr>
          <w:rFonts w:ascii="Century Gothic" w:hAnsi="Century Gothic"/>
        </w:rPr>
      </w:pPr>
    </w:p>
    <w:p w14:paraId="059687D3" w14:textId="28DEAB37" w:rsidR="00BC16DE" w:rsidRDefault="006F0685" w:rsidP="006F0685">
      <w:pPr>
        <w:rPr>
          <w:ins w:id="94" w:author="Microsoft Office User" w:date="2017-03-20T10:40:00Z"/>
          <w:rFonts w:ascii="Century Gothic" w:hAnsi="Century Gothic"/>
          <w:sz w:val="28"/>
          <w:szCs w:val="28"/>
        </w:rPr>
      </w:pPr>
      <w:r w:rsidRPr="006F0685">
        <w:rPr>
          <w:rFonts w:ascii="Century Gothic" w:hAnsi="Century Gothic"/>
          <w:sz w:val="28"/>
          <w:szCs w:val="28"/>
        </w:rPr>
        <w:t>“A key to success is playing the hand you were dealt like it was the hand you wanted.”</w:t>
      </w:r>
    </w:p>
    <w:p w14:paraId="0726B830" w14:textId="7AE55BC7" w:rsidR="006F0685" w:rsidRPr="0096408B" w:rsidRDefault="00BC16DE" w:rsidP="006F0685">
      <w:pPr>
        <w:rPr>
          <w:rFonts w:ascii="Century Gothic" w:hAnsi="Century Gothic"/>
        </w:rPr>
      </w:pPr>
      <w:ins w:id="95" w:author="Microsoft Office User" w:date="2017-03-20T10:40:00Z">
        <w:r>
          <w:rPr>
            <w:rFonts w:ascii="Century Gothic" w:hAnsi="Century Gothic"/>
            <w:sz w:val="28"/>
            <w:szCs w:val="28"/>
          </w:rPr>
          <w:t>~</w:t>
        </w:r>
      </w:ins>
      <w:r w:rsidR="006F0685" w:rsidRPr="006F0685">
        <w:rPr>
          <w:rFonts w:ascii="Century Gothic" w:hAnsi="Century Gothic"/>
          <w:sz w:val="28"/>
          <w:szCs w:val="28"/>
        </w:rPr>
        <w:t xml:space="preserve">Anonymous </w:t>
      </w:r>
    </w:p>
    <w:p w14:paraId="5D32EDCD" w14:textId="77777777" w:rsidR="00DC086A" w:rsidRPr="00820971" w:rsidRDefault="00DC086A" w:rsidP="00DC086A">
      <w:pPr>
        <w:pStyle w:val="Default"/>
        <w:rPr>
          <w:rFonts w:ascii="Century Gothic" w:hAnsi="Century Gothic"/>
          <w:sz w:val="24"/>
          <w:szCs w:val="24"/>
        </w:rPr>
      </w:pPr>
    </w:p>
    <w:p w14:paraId="05D9CA09" w14:textId="77777777" w:rsidR="00DC086A" w:rsidRPr="00820971" w:rsidRDefault="00DC086A" w:rsidP="00DC086A">
      <w:pPr>
        <w:pStyle w:val="Default"/>
        <w:rPr>
          <w:rFonts w:ascii="Century Gothic" w:hAnsi="Century Gothic"/>
          <w:sz w:val="24"/>
          <w:szCs w:val="24"/>
        </w:rPr>
      </w:pPr>
    </w:p>
    <w:p w14:paraId="0F2878B7" w14:textId="77777777" w:rsidR="00DC086A" w:rsidRPr="00820971" w:rsidRDefault="00DC086A" w:rsidP="00DC086A">
      <w:pPr>
        <w:pStyle w:val="Default"/>
        <w:rPr>
          <w:rFonts w:ascii="Century Gothic" w:hAnsi="Century Gothic"/>
          <w:sz w:val="24"/>
          <w:szCs w:val="24"/>
        </w:rPr>
      </w:pPr>
    </w:p>
    <w:p w14:paraId="1EABB5DC" w14:textId="77777777" w:rsidR="00DC086A" w:rsidRPr="00820971" w:rsidRDefault="00DC086A" w:rsidP="00DC086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129D518" w14:textId="5D65A6A3" w:rsidR="006F0685" w:rsidRDefault="006F0685">
      <w:pPr>
        <w:rPr>
          <w:rFonts w:ascii="Century Gothic" w:hAnsi="Century Gothic" w:cs="Arial Unicode MS"/>
          <w:color w:val="000000"/>
          <w:bdr w:val="nil"/>
        </w:rPr>
      </w:pPr>
      <w:r>
        <w:rPr>
          <w:rFonts w:ascii="Century Gothic" w:hAnsi="Century Gothic"/>
        </w:rPr>
        <w:br w:type="page"/>
      </w:r>
    </w:p>
    <w:p w14:paraId="1FB6A624" w14:textId="77777777" w:rsidR="00472333" w:rsidRPr="00820971" w:rsidRDefault="00472333" w:rsidP="003448E2">
      <w:pPr>
        <w:pStyle w:val="Default"/>
        <w:spacing w:line="360" w:lineRule="auto"/>
        <w:rPr>
          <w:rFonts w:ascii="Century Gothic" w:hAnsi="Century Gothic"/>
          <w:sz w:val="24"/>
          <w:szCs w:val="24"/>
        </w:rPr>
      </w:pPr>
    </w:p>
    <w:p w14:paraId="5082D52B" w14:textId="77777777" w:rsidR="00043A2C" w:rsidRPr="00820971" w:rsidRDefault="00043A2C" w:rsidP="00472333">
      <w:pPr>
        <w:rPr>
          <w:rFonts w:ascii="Century Gothic" w:hAnsi="Century Gothic"/>
        </w:rPr>
      </w:pPr>
    </w:p>
    <w:p w14:paraId="0BB2831C" w14:textId="77777777" w:rsidR="006F0685" w:rsidRDefault="006F0685" w:rsidP="006F0685">
      <w:pPr>
        <w:rPr>
          <w:rFonts w:ascii="Century Gothic" w:hAnsi="Century Gothic"/>
          <w:sz w:val="28"/>
          <w:szCs w:val="28"/>
        </w:rPr>
      </w:pPr>
      <w:r w:rsidRPr="006F0685">
        <w:rPr>
          <w:rFonts w:ascii="Century Gothic" w:hAnsi="Century Gothic"/>
          <w:sz w:val="28"/>
          <w:szCs w:val="28"/>
        </w:rPr>
        <w:t>Next time you catch yourself thinking or saying, “I can’t do that,” do it anyway and see what happens.</w:t>
      </w:r>
    </w:p>
    <w:p w14:paraId="243CFC23" w14:textId="77777777" w:rsidR="00836ADE" w:rsidRPr="006F0685" w:rsidRDefault="00836ADE" w:rsidP="006F0685">
      <w:pPr>
        <w:rPr>
          <w:rFonts w:ascii="Century Gothic" w:hAnsi="Century Gothic"/>
          <w:sz w:val="28"/>
          <w:szCs w:val="28"/>
        </w:rPr>
      </w:pPr>
    </w:p>
    <w:p w14:paraId="2FC67207" w14:textId="0A54FA67" w:rsidR="005B49A9" w:rsidRPr="00820971" w:rsidRDefault="005B49A9" w:rsidP="005B49A9">
      <w:pPr>
        <w:pStyle w:val="Default"/>
        <w:spacing w:line="360" w:lineRule="auto"/>
        <w:rPr>
          <w:rFonts w:ascii="Century Gothic" w:hAnsi="Century Gothic"/>
          <w:sz w:val="28"/>
          <w:szCs w:val="28"/>
        </w:rPr>
      </w:pPr>
    </w:p>
    <w:p w14:paraId="2771D1A3" w14:textId="77777777" w:rsidR="006F0685" w:rsidRPr="00820971" w:rsidRDefault="006F0685" w:rsidP="006F0685">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E01EE25" w14:textId="338E6928" w:rsidR="005B49A9" w:rsidRPr="00820971" w:rsidRDefault="005B49A9" w:rsidP="003448E2">
      <w:pPr>
        <w:pStyle w:val="Default"/>
        <w:spacing w:line="360" w:lineRule="auto"/>
        <w:rPr>
          <w:rFonts w:ascii="Century Gothic" w:hAnsi="Century Gothic"/>
          <w:sz w:val="24"/>
          <w:szCs w:val="24"/>
        </w:rPr>
      </w:pPr>
    </w:p>
    <w:p w14:paraId="7A0B1D50" w14:textId="474A39EE" w:rsidR="005B49A9" w:rsidRPr="001219D2" w:rsidRDefault="005B49A9" w:rsidP="005B49A9">
      <w:pPr>
        <w:rPr>
          <w:rFonts w:ascii="Century Gothic" w:hAnsi="Century Gothic" w:cs="Arial Unicode MS"/>
          <w:color w:val="000000"/>
          <w:bdr w:val="nil"/>
        </w:rPr>
      </w:pPr>
      <w:r w:rsidRPr="00820971">
        <w:rPr>
          <w:rFonts w:ascii="Century Gothic" w:hAnsi="Century Gothic"/>
        </w:rPr>
        <w:br w:type="page"/>
      </w:r>
    </w:p>
    <w:p w14:paraId="4E8C380A" w14:textId="77777777" w:rsidR="00F5473A" w:rsidRDefault="00F5473A" w:rsidP="00F5473A">
      <w:pPr>
        <w:rPr>
          <w:rFonts w:ascii="Century Gothic" w:eastAsiaTheme="minorEastAsia" w:hAnsi="Century Gothic" w:cs="Helvetica Neue Light"/>
          <w:color w:val="101214"/>
          <w:sz w:val="28"/>
          <w:szCs w:val="28"/>
        </w:rPr>
      </w:pPr>
    </w:p>
    <w:p w14:paraId="744EAB53" w14:textId="77777777" w:rsidR="00F5473A" w:rsidRDefault="00F5473A" w:rsidP="00F5473A">
      <w:pPr>
        <w:rPr>
          <w:rFonts w:ascii="Century Gothic" w:eastAsiaTheme="minorEastAsia" w:hAnsi="Century Gothic" w:cs="Helvetica Neue Light"/>
          <w:color w:val="101214"/>
          <w:sz w:val="28"/>
          <w:szCs w:val="28"/>
        </w:rPr>
      </w:pPr>
    </w:p>
    <w:p w14:paraId="090F8B3D" w14:textId="77777777" w:rsidR="00F5473A" w:rsidRDefault="00F5473A" w:rsidP="00F5473A">
      <w:pPr>
        <w:rPr>
          <w:rFonts w:ascii="Century Gothic" w:eastAsiaTheme="minorEastAsia" w:hAnsi="Century Gothic" w:cs="Helvetica Neue Light"/>
          <w:color w:val="101214"/>
          <w:sz w:val="28"/>
          <w:szCs w:val="28"/>
        </w:rPr>
      </w:pPr>
    </w:p>
    <w:p w14:paraId="4BFECEFD" w14:textId="015B2165" w:rsidR="00BC16DE" w:rsidRDefault="00F5473A" w:rsidP="00F5473A">
      <w:pPr>
        <w:rPr>
          <w:ins w:id="96"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“Dance first. Think lat</w:t>
      </w:r>
      <w:r w:rsidR="006930F3">
        <w:rPr>
          <w:rFonts w:ascii="Century Gothic" w:eastAsiaTheme="minorEastAsia" w:hAnsi="Century Gothic" w:cs="Helvetica Neue Light"/>
          <w:color w:val="101214"/>
          <w:sz w:val="28"/>
          <w:szCs w:val="28"/>
        </w:rPr>
        <w:t>er</w:t>
      </w: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w:t>
      </w:r>
    </w:p>
    <w:p w14:paraId="2949FEE2" w14:textId="095796C1" w:rsidR="00F5473A" w:rsidRDefault="00BC16DE" w:rsidP="00F5473A">
      <w:pPr>
        <w:rPr>
          <w:rFonts w:ascii="Century Gothic" w:eastAsiaTheme="minorEastAsia" w:hAnsi="Century Gothic" w:cs="Helvetica Neue Light"/>
          <w:color w:val="101214"/>
          <w:sz w:val="28"/>
          <w:szCs w:val="28"/>
        </w:rPr>
      </w:pPr>
      <w:ins w:id="97" w:author="Microsoft Office User" w:date="2017-03-20T10:40:00Z">
        <w:r>
          <w:rPr>
            <w:rFonts w:ascii="Century Gothic" w:eastAsiaTheme="minorEastAsia" w:hAnsi="Century Gothic" w:cs="Helvetica Neue Light"/>
            <w:color w:val="101214"/>
            <w:sz w:val="28"/>
            <w:szCs w:val="28"/>
          </w:rPr>
          <w:t>~</w:t>
        </w:r>
      </w:ins>
      <w:r w:rsidR="00F5473A">
        <w:rPr>
          <w:rFonts w:ascii="Century Gothic" w:eastAsiaTheme="minorEastAsia" w:hAnsi="Century Gothic" w:cs="Helvetica Neue Light"/>
          <w:color w:val="101214"/>
          <w:sz w:val="28"/>
          <w:szCs w:val="28"/>
        </w:rPr>
        <w:t>Samuel Beckett</w:t>
      </w:r>
    </w:p>
    <w:p w14:paraId="593D9DDB" w14:textId="77777777" w:rsidR="00F5473A" w:rsidRDefault="00F5473A" w:rsidP="00F5473A">
      <w:pPr>
        <w:rPr>
          <w:rFonts w:ascii="Century Gothic" w:eastAsiaTheme="minorEastAsia" w:hAnsi="Century Gothic" w:cs="Helvetica Neue Light"/>
          <w:color w:val="101214"/>
          <w:sz w:val="28"/>
          <w:szCs w:val="28"/>
        </w:rPr>
      </w:pPr>
    </w:p>
    <w:p w14:paraId="0E8E7BA7" w14:textId="77777777" w:rsidR="006930F3" w:rsidRDefault="006930F3" w:rsidP="00F5473A">
      <w:pPr>
        <w:rPr>
          <w:rFonts w:ascii="Century Gothic" w:eastAsiaTheme="minorEastAsia" w:hAnsi="Century Gothic" w:cs="Helvetica Neue Light"/>
          <w:color w:val="101214"/>
          <w:sz w:val="28"/>
          <w:szCs w:val="28"/>
        </w:rPr>
      </w:pPr>
    </w:p>
    <w:p w14:paraId="7735927E" w14:textId="77777777" w:rsidR="00F5473A" w:rsidRPr="00820971" w:rsidRDefault="00F5473A" w:rsidP="00F5473A">
      <w:pPr>
        <w:rPr>
          <w:rFonts w:ascii="Century Gothic" w:eastAsiaTheme="minorEastAsia" w:hAnsi="Century Gothic" w:cs="Helvetica Neue Light"/>
          <w:color w:val="101214"/>
          <w:sz w:val="28"/>
          <w:szCs w:val="28"/>
        </w:rPr>
      </w:pPr>
    </w:p>
    <w:p w14:paraId="244A80D8" w14:textId="77777777" w:rsidR="00F5473A" w:rsidRPr="00820971" w:rsidRDefault="00F5473A" w:rsidP="00F5473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31F5D38" w14:textId="442410FA" w:rsidR="005B49A9" w:rsidRPr="00F5473A" w:rsidRDefault="005B49A9" w:rsidP="00F5473A">
      <w:pPr>
        <w:rPr>
          <w:rFonts w:ascii="Century Gothic" w:hAnsi="Century Gothic"/>
        </w:rPr>
      </w:pPr>
    </w:p>
    <w:p w14:paraId="15482575" w14:textId="7371801A" w:rsidR="005B49A9" w:rsidRPr="0015578F" w:rsidRDefault="005B49A9" w:rsidP="0015578F">
      <w:pPr>
        <w:rPr>
          <w:rFonts w:ascii="Century Gothic" w:hAnsi="Century Gothic" w:cs="Arial Unicode MS"/>
          <w:color w:val="000000"/>
          <w:sz w:val="28"/>
          <w:szCs w:val="28"/>
          <w:bdr w:val="nil"/>
        </w:rPr>
      </w:pPr>
    </w:p>
    <w:p w14:paraId="24714D9C" w14:textId="769970B2" w:rsidR="00BD4EA1" w:rsidRPr="00DC086A" w:rsidRDefault="00043A2C" w:rsidP="00DC086A">
      <w:pPr>
        <w:rPr>
          <w:rFonts w:ascii="Century Gothic" w:hAnsi="Century Gothic" w:cs="Arial Unicode MS"/>
          <w:color w:val="000000"/>
          <w:sz w:val="28"/>
          <w:szCs w:val="28"/>
          <w:bdr w:val="nil"/>
        </w:rPr>
      </w:pPr>
      <w:r w:rsidRPr="00820971">
        <w:rPr>
          <w:rFonts w:ascii="Century Gothic" w:hAnsi="Century Gothic"/>
          <w:sz w:val="28"/>
          <w:szCs w:val="28"/>
        </w:rPr>
        <w:br w:type="page"/>
      </w:r>
    </w:p>
    <w:p w14:paraId="65CB3C0A" w14:textId="77777777" w:rsidR="00043A2C" w:rsidRPr="00820971" w:rsidRDefault="00043A2C" w:rsidP="00BD4EA1">
      <w:pPr>
        <w:rPr>
          <w:rFonts w:ascii="Century Gothic" w:hAnsi="Century Gothic"/>
          <w:sz w:val="28"/>
          <w:szCs w:val="28"/>
        </w:rPr>
      </w:pPr>
    </w:p>
    <w:p w14:paraId="40CB294B" w14:textId="77777777" w:rsidR="00043A2C" w:rsidRPr="00820971" w:rsidRDefault="00043A2C" w:rsidP="00BD4EA1">
      <w:pPr>
        <w:rPr>
          <w:rFonts w:ascii="Century Gothic" w:hAnsi="Century Gothic"/>
          <w:sz w:val="28"/>
          <w:szCs w:val="28"/>
        </w:rPr>
      </w:pPr>
    </w:p>
    <w:p w14:paraId="62579A68" w14:textId="0423086F" w:rsidR="00F5473A" w:rsidRDefault="00F5473A" w:rsidP="00F5473A">
      <w:pPr>
        <w:rPr>
          <w:rFonts w:ascii="Century Gothic" w:hAnsi="Century Gothic"/>
          <w:sz w:val="28"/>
          <w:szCs w:val="28"/>
        </w:rPr>
      </w:pPr>
    </w:p>
    <w:p w14:paraId="5600611E" w14:textId="008A14AB" w:rsidR="00F5473A" w:rsidRPr="002A773A" w:rsidRDefault="002A773A" w:rsidP="002A773A">
      <w:pPr>
        <w:rPr>
          <w:rFonts w:ascii="Century Gothic" w:hAnsi="Century Gothic"/>
          <w:sz w:val="28"/>
          <w:szCs w:val="28"/>
        </w:rPr>
      </w:pPr>
      <w:r>
        <w:rPr>
          <w:rFonts w:ascii="Century Gothic" w:hAnsi="Century Gothic"/>
          <w:sz w:val="28"/>
          <w:szCs w:val="28"/>
        </w:rPr>
        <w:t>“I am my own experiment. I am my own work of art.</w:t>
      </w:r>
      <w:ins w:id="98" w:author="Microsoft Office User" w:date="2017-03-20T10:17:00Z">
        <w:r w:rsidR="00E75C17">
          <w:rPr>
            <w:rFonts w:ascii="Century Gothic" w:hAnsi="Century Gothic"/>
            <w:sz w:val="28"/>
            <w:szCs w:val="28"/>
          </w:rPr>
          <w:t>”</w:t>
        </w:r>
      </w:ins>
      <w:r>
        <w:rPr>
          <w:rFonts w:ascii="Century Gothic" w:hAnsi="Century Gothic"/>
          <w:sz w:val="28"/>
          <w:szCs w:val="28"/>
        </w:rPr>
        <w:br/>
        <w:t xml:space="preserve">~Madonna </w:t>
      </w:r>
      <w:proofErr w:type="spellStart"/>
      <w:r>
        <w:rPr>
          <w:rFonts w:ascii="Century Gothic" w:hAnsi="Century Gothic"/>
          <w:sz w:val="28"/>
          <w:szCs w:val="28"/>
        </w:rPr>
        <w:t>Ciccone</w:t>
      </w:r>
      <w:proofErr w:type="spellEnd"/>
    </w:p>
    <w:p w14:paraId="679AAB04" w14:textId="77777777" w:rsidR="00F5473A" w:rsidRPr="00820971" w:rsidRDefault="00F5473A" w:rsidP="00F5473A">
      <w:pPr>
        <w:pStyle w:val="Default"/>
        <w:rPr>
          <w:rFonts w:ascii="Century Gothic" w:hAnsi="Century Gothic"/>
          <w:sz w:val="24"/>
          <w:szCs w:val="24"/>
        </w:rPr>
      </w:pPr>
    </w:p>
    <w:p w14:paraId="339FA09B" w14:textId="77777777" w:rsidR="00F5473A" w:rsidRPr="00820971" w:rsidRDefault="00F5473A" w:rsidP="00F5473A">
      <w:pPr>
        <w:pStyle w:val="Default"/>
        <w:rPr>
          <w:rFonts w:ascii="Century Gothic" w:hAnsi="Century Gothic"/>
          <w:sz w:val="24"/>
          <w:szCs w:val="24"/>
        </w:rPr>
      </w:pPr>
    </w:p>
    <w:p w14:paraId="0DE12038" w14:textId="77777777" w:rsidR="00F5473A" w:rsidRPr="00820971" w:rsidRDefault="00F5473A" w:rsidP="00F5473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9491814" w14:textId="77777777" w:rsidR="00F5473A" w:rsidRDefault="00F5473A">
      <w:pPr>
        <w:rPr>
          <w:rFonts w:ascii="Century Gothic" w:hAnsi="Century Gothic"/>
          <w:sz w:val="28"/>
          <w:szCs w:val="28"/>
        </w:rPr>
      </w:pPr>
      <w:r>
        <w:rPr>
          <w:rFonts w:ascii="Century Gothic" w:hAnsi="Century Gothic"/>
          <w:sz w:val="28"/>
          <w:szCs w:val="28"/>
        </w:rPr>
        <w:br w:type="page"/>
      </w:r>
    </w:p>
    <w:p w14:paraId="6B7B9DE2" w14:textId="77777777" w:rsidR="00F5473A" w:rsidRDefault="00F5473A" w:rsidP="00F5473A">
      <w:pPr>
        <w:rPr>
          <w:rFonts w:ascii="Century Gothic" w:hAnsi="Century Gothic"/>
          <w:sz w:val="32"/>
          <w:szCs w:val="32"/>
        </w:rPr>
      </w:pPr>
    </w:p>
    <w:p w14:paraId="0064DEEB" w14:textId="77777777" w:rsidR="00F5473A" w:rsidRDefault="00F5473A" w:rsidP="00F5473A">
      <w:pPr>
        <w:rPr>
          <w:rFonts w:ascii="Century Gothic" w:hAnsi="Century Gothic"/>
          <w:sz w:val="32"/>
          <w:szCs w:val="32"/>
        </w:rPr>
      </w:pPr>
    </w:p>
    <w:p w14:paraId="0247BAE9" w14:textId="77777777" w:rsidR="00F75534" w:rsidRDefault="00F75534" w:rsidP="00F5473A">
      <w:pPr>
        <w:rPr>
          <w:rFonts w:ascii="Century Gothic" w:hAnsi="Century Gothic"/>
          <w:sz w:val="28"/>
          <w:szCs w:val="28"/>
        </w:rPr>
      </w:pPr>
    </w:p>
    <w:p w14:paraId="003F3199" w14:textId="201CCCF3" w:rsidR="00BC16DE" w:rsidRDefault="00F5473A" w:rsidP="00F5473A">
      <w:pPr>
        <w:rPr>
          <w:ins w:id="99" w:author="Microsoft Office User" w:date="2017-03-20T10:40:00Z"/>
          <w:rFonts w:ascii="Century Gothic" w:hAnsi="Century Gothic"/>
          <w:sz w:val="28"/>
          <w:szCs w:val="28"/>
        </w:rPr>
      </w:pPr>
      <w:r w:rsidRPr="00F75534">
        <w:rPr>
          <w:rFonts w:ascii="Century Gothic" w:hAnsi="Century Gothic"/>
          <w:sz w:val="28"/>
          <w:szCs w:val="28"/>
        </w:rPr>
        <w:t>“If we listened to our intellect, we’d never have a love affair. We’d never have a friendship. We’d never go into business, because we’d be cynical. Well, that’s nonsense. You’ve got to jump off cliffs all the time and build your wings on the way down.”</w:t>
      </w:r>
    </w:p>
    <w:p w14:paraId="2F2756A6" w14:textId="135E7900" w:rsidR="002E1FBE" w:rsidRPr="00F75534" w:rsidRDefault="00BC16DE" w:rsidP="00F5473A">
      <w:pPr>
        <w:rPr>
          <w:rFonts w:ascii="Century Gothic" w:hAnsi="Century Gothic" w:cs="Arial Unicode MS"/>
          <w:color w:val="000000"/>
          <w:sz w:val="28"/>
          <w:szCs w:val="28"/>
          <w:bdr w:val="nil"/>
        </w:rPr>
      </w:pPr>
      <w:ins w:id="100" w:author="Microsoft Office User" w:date="2017-03-20T10:40:00Z">
        <w:r>
          <w:rPr>
            <w:rFonts w:ascii="Century Gothic" w:hAnsi="Century Gothic"/>
            <w:sz w:val="28"/>
            <w:szCs w:val="28"/>
          </w:rPr>
          <w:t>~</w:t>
        </w:r>
      </w:ins>
      <w:r w:rsidR="00F5473A" w:rsidRPr="00F75534">
        <w:rPr>
          <w:rFonts w:ascii="Century Gothic" w:hAnsi="Century Gothic"/>
          <w:sz w:val="28"/>
          <w:szCs w:val="28"/>
        </w:rPr>
        <w:t>Ray Bradbury</w:t>
      </w:r>
      <w:r w:rsidR="002E1FBE" w:rsidRPr="00F75534">
        <w:rPr>
          <w:rFonts w:ascii="Century Gothic" w:hAnsi="Century Gothic"/>
          <w:sz w:val="28"/>
          <w:szCs w:val="28"/>
        </w:rPr>
        <w:br w:type="page"/>
      </w:r>
    </w:p>
    <w:p w14:paraId="3716B75C" w14:textId="77777777" w:rsidR="00F5473A" w:rsidRDefault="00F5473A" w:rsidP="00F5473A">
      <w:pPr>
        <w:rPr>
          <w:rFonts w:ascii="Century Gothic" w:hAnsi="Century Gothic"/>
        </w:rPr>
      </w:pPr>
    </w:p>
    <w:p w14:paraId="7D8505AE" w14:textId="77777777" w:rsidR="00F5473A" w:rsidRDefault="00F5473A" w:rsidP="00F5473A">
      <w:pPr>
        <w:rPr>
          <w:rFonts w:ascii="Century Gothic" w:hAnsi="Century Gothic"/>
        </w:rPr>
      </w:pPr>
    </w:p>
    <w:p w14:paraId="7337EC6E" w14:textId="77777777" w:rsidR="00F5473A" w:rsidRDefault="00F5473A" w:rsidP="00F5473A">
      <w:pPr>
        <w:rPr>
          <w:rFonts w:ascii="Century Gothic" w:hAnsi="Century Gothic"/>
        </w:rPr>
      </w:pPr>
    </w:p>
    <w:p w14:paraId="43761A7E" w14:textId="77777777" w:rsidR="00F5473A" w:rsidRDefault="00F5473A" w:rsidP="00F5473A">
      <w:pPr>
        <w:rPr>
          <w:rFonts w:ascii="Century Gothic" w:hAnsi="Century Gothic"/>
        </w:rPr>
      </w:pPr>
    </w:p>
    <w:p w14:paraId="24E32838" w14:textId="77777777" w:rsidR="00F5473A" w:rsidRDefault="00F5473A" w:rsidP="00F5473A">
      <w:pPr>
        <w:rPr>
          <w:rFonts w:ascii="Century Gothic" w:hAnsi="Century Gothic"/>
        </w:rPr>
      </w:pPr>
    </w:p>
    <w:p w14:paraId="398ABB05" w14:textId="77777777" w:rsidR="00F5473A" w:rsidRDefault="00F5473A" w:rsidP="00F5473A">
      <w:pPr>
        <w:rPr>
          <w:rFonts w:ascii="Century Gothic" w:hAnsi="Century Gothic"/>
        </w:rPr>
      </w:pPr>
    </w:p>
    <w:p w14:paraId="1A357E05" w14:textId="77777777" w:rsidR="00F5473A" w:rsidRDefault="00F5473A" w:rsidP="00F5473A">
      <w:pPr>
        <w:rPr>
          <w:rFonts w:ascii="Century Gothic" w:hAnsi="Century Gothic"/>
        </w:rPr>
      </w:pPr>
    </w:p>
    <w:p w14:paraId="5BFAA129" w14:textId="7286C3E9" w:rsidR="00F5473A" w:rsidRPr="00F5473A" w:rsidRDefault="00F5473A" w:rsidP="00F5473A">
      <w:pPr>
        <w:rPr>
          <w:rFonts w:ascii="Century Gothic" w:hAnsi="Century Gothic"/>
          <w:sz w:val="72"/>
          <w:szCs w:val="72"/>
        </w:rPr>
      </w:pPr>
      <w:r w:rsidRPr="00F5473A">
        <w:rPr>
          <w:rFonts w:ascii="Century Gothic" w:hAnsi="Century Gothic"/>
          <w:sz w:val="72"/>
          <w:szCs w:val="72"/>
        </w:rPr>
        <w:t>Say yes.</w:t>
      </w:r>
    </w:p>
    <w:p w14:paraId="685D3D04" w14:textId="39059283" w:rsidR="00F5473A" w:rsidRDefault="00F5473A">
      <w:pPr>
        <w:rPr>
          <w:rFonts w:ascii="Century Gothic" w:hAnsi="Century Gothic" w:cs="Arial Unicode MS"/>
          <w:color w:val="000000"/>
          <w:bdr w:val="nil"/>
        </w:rPr>
      </w:pPr>
      <w:r>
        <w:rPr>
          <w:rFonts w:ascii="Century Gothic" w:hAnsi="Century Gothic" w:cs="Arial Unicode MS"/>
          <w:color w:val="000000"/>
          <w:bdr w:val="nil"/>
        </w:rPr>
        <w:br w:type="page"/>
      </w:r>
    </w:p>
    <w:p w14:paraId="4711BCEC" w14:textId="77777777" w:rsidR="001E0BCC" w:rsidRDefault="001E0BCC" w:rsidP="001E0BCC">
      <w:pPr>
        <w:rPr>
          <w:rFonts w:ascii="Century Gothic" w:hAnsi="Century Gothic"/>
          <w:sz w:val="28"/>
          <w:szCs w:val="28"/>
        </w:rPr>
      </w:pPr>
    </w:p>
    <w:p w14:paraId="0E898872" w14:textId="77777777" w:rsidR="001E0BCC" w:rsidRDefault="001E0BCC" w:rsidP="001E0BCC">
      <w:pPr>
        <w:rPr>
          <w:rFonts w:ascii="Century Gothic" w:hAnsi="Century Gothic"/>
          <w:sz w:val="28"/>
          <w:szCs w:val="28"/>
        </w:rPr>
      </w:pPr>
    </w:p>
    <w:p w14:paraId="2A54B43E" w14:textId="0BEF5508" w:rsidR="00BC16DE" w:rsidRDefault="00470C0B" w:rsidP="001E0BCC">
      <w:pPr>
        <w:rPr>
          <w:ins w:id="101" w:author="Microsoft Office User" w:date="2017-03-20T10:40:00Z"/>
          <w:rFonts w:ascii="Century Gothic" w:hAnsi="Century Gothic"/>
          <w:sz w:val="28"/>
          <w:szCs w:val="28"/>
        </w:rPr>
      </w:pPr>
      <w:r>
        <w:rPr>
          <w:rFonts w:ascii="Century Gothic" w:hAnsi="Century Gothic"/>
          <w:sz w:val="28"/>
          <w:szCs w:val="28"/>
        </w:rPr>
        <w:t>“Our character is basically a composite of our habits. Because they are consistent, often unconscious patterns, they constantly, daily, express our character</w:t>
      </w:r>
      <w:r w:rsidR="001E0BCC" w:rsidRPr="001E0BCC">
        <w:rPr>
          <w:rFonts w:ascii="Century Gothic" w:hAnsi="Century Gothic"/>
          <w:sz w:val="28"/>
          <w:szCs w:val="28"/>
        </w:rPr>
        <w:t>.</w:t>
      </w:r>
      <w:r>
        <w:rPr>
          <w:rFonts w:ascii="Century Gothic" w:hAnsi="Century Gothic"/>
          <w:sz w:val="28"/>
          <w:szCs w:val="28"/>
        </w:rPr>
        <w:t>”</w:t>
      </w:r>
    </w:p>
    <w:p w14:paraId="3178A7A2" w14:textId="0E937C0F" w:rsidR="001E0BCC" w:rsidRPr="001E0BCC" w:rsidRDefault="00BC16DE" w:rsidP="001E0BCC">
      <w:pPr>
        <w:rPr>
          <w:rFonts w:ascii="Century Gothic" w:hAnsi="Century Gothic"/>
          <w:sz w:val="28"/>
          <w:szCs w:val="28"/>
        </w:rPr>
      </w:pPr>
      <w:ins w:id="102" w:author="Microsoft Office User" w:date="2017-03-20T10:40:00Z">
        <w:r>
          <w:rPr>
            <w:rFonts w:ascii="Century Gothic" w:hAnsi="Century Gothic"/>
            <w:sz w:val="28"/>
            <w:szCs w:val="28"/>
          </w:rPr>
          <w:t>~</w:t>
        </w:r>
      </w:ins>
      <w:r w:rsidR="00470C0B">
        <w:rPr>
          <w:rFonts w:ascii="Century Gothic" w:hAnsi="Century Gothic"/>
          <w:sz w:val="28"/>
          <w:szCs w:val="28"/>
        </w:rPr>
        <w:t>Stephen Covey</w:t>
      </w:r>
    </w:p>
    <w:p w14:paraId="7C64AE3F" w14:textId="77777777" w:rsidR="001E0BCC" w:rsidRPr="00820971" w:rsidRDefault="001E0BCC" w:rsidP="001E0BCC">
      <w:pPr>
        <w:rPr>
          <w:rFonts w:ascii="Century Gothic" w:hAnsi="Century Gothic"/>
        </w:rPr>
      </w:pPr>
    </w:p>
    <w:p w14:paraId="3D7DB3AD" w14:textId="77777777" w:rsidR="001E0BCC" w:rsidRPr="00820971" w:rsidRDefault="001E0BCC" w:rsidP="001E0BCC">
      <w:pPr>
        <w:rPr>
          <w:rFonts w:ascii="Century Gothic" w:hAnsi="Century Gothic"/>
        </w:rPr>
      </w:pPr>
    </w:p>
    <w:p w14:paraId="1A62D961" w14:textId="77777777" w:rsidR="001E0BCC" w:rsidRDefault="001E0BCC" w:rsidP="001E0BCC">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D3A166F" w14:textId="75D26658" w:rsidR="001E0BCC" w:rsidRDefault="001E0BCC">
      <w:pPr>
        <w:rPr>
          <w:rFonts w:ascii="Century Gothic" w:hAnsi="Century Gothic" w:cs="Arial Unicode MS"/>
          <w:color w:val="000000"/>
          <w:sz w:val="28"/>
          <w:szCs w:val="28"/>
          <w:bdr w:val="nil"/>
        </w:rPr>
      </w:pPr>
      <w:r>
        <w:rPr>
          <w:rFonts w:ascii="Century Gothic" w:hAnsi="Century Gothic"/>
          <w:sz w:val="28"/>
          <w:szCs w:val="28"/>
        </w:rPr>
        <w:br w:type="page"/>
      </w:r>
    </w:p>
    <w:p w14:paraId="0F4A249B" w14:textId="77777777" w:rsidR="0030053F" w:rsidRPr="00820971" w:rsidRDefault="0030053F" w:rsidP="0030053F">
      <w:pPr>
        <w:rPr>
          <w:rFonts w:ascii="Century Gothic" w:hAnsi="Century Gothic" w:cs="Times New Roman"/>
        </w:rPr>
      </w:pPr>
    </w:p>
    <w:p w14:paraId="0369AA64" w14:textId="77777777" w:rsidR="0030053F" w:rsidRDefault="0030053F" w:rsidP="0030053F">
      <w:pPr>
        <w:rPr>
          <w:rFonts w:ascii="Century Gothic" w:hAnsi="Century Gothic" w:cs="Times New Roman"/>
        </w:rPr>
      </w:pPr>
    </w:p>
    <w:p w14:paraId="07BA6F69" w14:textId="77777777" w:rsidR="0030053F" w:rsidRDefault="0030053F" w:rsidP="0030053F">
      <w:pPr>
        <w:rPr>
          <w:rFonts w:ascii="Century Gothic" w:hAnsi="Century Gothic" w:cs="Times New Roman"/>
        </w:rPr>
      </w:pPr>
    </w:p>
    <w:p w14:paraId="30FA5E23" w14:textId="77777777" w:rsidR="0030053F" w:rsidRDefault="0030053F" w:rsidP="0030053F">
      <w:pPr>
        <w:rPr>
          <w:rFonts w:ascii="Century Gothic" w:hAnsi="Century Gothic" w:cs="Times New Roman"/>
        </w:rPr>
      </w:pPr>
    </w:p>
    <w:p w14:paraId="4B0B06B8" w14:textId="779DCF35" w:rsidR="00BC16DE" w:rsidRDefault="0030053F" w:rsidP="0030053F">
      <w:pPr>
        <w:rPr>
          <w:ins w:id="103" w:author="Microsoft Office User" w:date="2017-03-20T10:40:00Z"/>
          <w:rFonts w:ascii="Century Gothic" w:hAnsi="Century Gothic" w:cs="Times New Roman"/>
          <w:sz w:val="28"/>
          <w:szCs w:val="28"/>
        </w:rPr>
      </w:pPr>
      <w:r w:rsidRPr="00EC0864">
        <w:rPr>
          <w:rFonts w:ascii="Century Gothic" w:hAnsi="Century Gothic" w:cs="Times New Roman"/>
          <w:sz w:val="28"/>
          <w:szCs w:val="28"/>
        </w:rPr>
        <w:t>“You can't move mountains by whispering at them.”</w:t>
      </w:r>
    </w:p>
    <w:p w14:paraId="2A6B13B2" w14:textId="010D8E53" w:rsidR="0030053F" w:rsidRPr="00EC0864" w:rsidRDefault="00BC16DE" w:rsidP="0030053F">
      <w:pPr>
        <w:rPr>
          <w:rFonts w:ascii="Century Gothic" w:hAnsi="Century Gothic" w:cs="Times New Roman"/>
          <w:sz w:val="28"/>
          <w:szCs w:val="28"/>
        </w:rPr>
      </w:pPr>
      <w:ins w:id="104" w:author="Microsoft Office User" w:date="2017-03-20T10:40:00Z">
        <w:r>
          <w:rPr>
            <w:rFonts w:ascii="Century Gothic" w:hAnsi="Century Gothic" w:cs="Times New Roman"/>
            <w:sz w:val="28"/>
            <w:szCs w:val="28"/>
          </w:rPr>
          <w:t>~</w:t>
        </w:r>
      </w:ins>
      <w:r w:rsidR="0030053F" w:rsidRPr="00EC0864">
        <w:rPr>
          <w:rFonts w:ascii="Century Gothic" w:hAnsi="Century Gothic" w:cs="Times New Roman"/>
          <w:sz w:val="28"/>
          <w:szCs w:val="28"/>
        </w:rPr>
        <w:t xml:space="preserve">Pink </w:t>
      </w:r>
    </w:p>
    <w:p w14:paraId="68DF4EC8" w14:textId="77777777" w:rsidR="0030053F" w:rsidRPr="00820971" w:rsidRDefault="0030053F" w:rsidP="0030053F">
      <w:pPr>
        <w:rPr>
          <w:rFonts w:ascii="Century Gothic" w:hAnsi="Century Gothic" w:cs="Times New Roman"/>
          <w:b/>
        </w:rPr>
      </w:pPr>
    </w:p>
    <w:p w14:paraId="59DE348F" w14:textId="77777777" w:rsidR="0030053F" w:rsidRPr="00820971" w:rsidRDefault="0030053F" w:rsidP="0030053F">
      <w:pPr>
        <w:rPr>
          <w:rFonts w:ascii="Century Gothic" w:hAnsi="Century Gothic" w:cs="Times New Roman"/>
          <w:b/>
        </w:rPr>
      </w:pPr>
    </w:p>
    <w:p w14:paraId="3C932CFD" w14:textId="77777777" w:rsidR="0030053F" w:rsidRPr="00820971" w:rsidRDefault="0030053F" w:rsidP="0030053F">
      <w:pPr>
        <w:rPr>
          <w:rFonts w:ascii="Century Gothic" w:hAnsi="Century Gothic" w:cs="Times New Roman"/>
          <w:b/>
        </w:rPr>
      </w:pPr>
    </w:p>
    <w:p w14:paraId="7531B3FC" w14:textId="77777777" w:rsidR="0030053F" w:rsidRPr="00820971" w:rsidRDefault="0030053F" w:rsidP="0030053F">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3AD3688" w14:textId="0ED2AEBB" w:rsidR="0030053F" w:rsidRDefault="0030053F">
      <w:pPr>
        <w:rPr>
          <w:rFonts w:ascii="Century Gothic" w:hAnsi="Century Gothic" w:cs="Arial Unicode MS"/>
          <w:color w:val="000000"/>
          <w:sz w:val="28"/>
          <w:szCs w:val="28"/>
          <w:bdr w:val="nil"/>
        </w:rPr>
      </w:pPr>
      <w:r>
        <w:rPr>
          <w:rFonts w:ascii="Century Gothic" w:hAnsi="Century Gothic"/>
          <w:sz w:val="28"/>
          <w:szCs w:val="28"/>
        </w:rPr>
        <w:br w:type="page"/>
      </w:r>
    </w:p>
    <w:p w14:paraId="7F626F17" w14:textId="77777777" w:rsidR="00EC0864" w:rsidRDefault="00EC0864" w:rsidP="00EC0864">
      <w:pPr>
        <w:rPr>
          <w:rFonts w:ascii="Century Gothic" w:eastAsiaTheme="minorEastAsia" w:hAnsi="Century Gothic" w:cs="Helvetica Neue Light"/>
          <w:color w:val="101214"/>
          <w:sz w:val="28"/>
          <w:szCs w:val="28"/>
        </w:rPr>
      </w:pPr>
    </w:p>
    <w:p w14:paraId="7E4CC64E" w14:textId="77777777" w:rsidR="00EC0864" w:rsidRDefault="00EC0864" w:rsidP="00EC0864">
      <w:pPr>
        <w:rPr>
          <w:rFonts w:ascii="Century Gothic" w:eastAsiaTheme="minorEastAsia" w:hAnsi="Century Gothic" w:cs="Helvetica Neue Light"/>
          <w:color w:val="101214"/>
          <w:sz w:val="28"/>
          <w:szCs w:val="28"/>
        </w:rPr>
      </w:pPr>
    </w:p>
    <w:p w14:paraId="62609AF1" w14:textId="77777777" w:rsidR="00EC0864" w:rsidRDefault="00EC0864" w:rsidP="00EC0864">
      <w:pPr>
        <w:rPr>
          <w:rFonts w:ascii="Century Gothic" w:eastAsiaTheme="minorEastAsia" w:hAnsi="Century Gothic" w:cs="Helvetica Neue Light"/>
          <w:color w:val="101214"/>
          <w:sz w:val="28"/>
          <w:szCs w:val="28"/>
        </w:rPr>
      </w:pPr>
    </w:p>
    <w:p w14:paraId="69D73FBA" w14:textId="77777777" w:rsidR="00EC0864" w:rsidRDefault="00EC0864" w:rsidP="00EC0864">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“You can’t stay in your corner of the Forest waiting for others to come to you. You have to go to them sometimes.” –Pooh</w:t>
      </w:r>
    </w:p>
    <w:p w14:paraId="4335A61B" w14:textId="77777777" w:rsidR="00EC0864" w:rsidRDefault="00EC0864" w:rsidP="00EC0864">
      <w:pPr>
        <w:rPr>
          <w:rFonts w:ascii="Century Gothic" w:eastAsiaTheme="minorEastAsia" w:hAnsi="Century Gothic" w:cs="Helvetica Neue Light"/>
          <w:color w:val="101214"/>
          <w:sz w:val="28"/>
          <w:szCs w:val="28"/>
        </w:rPr>
      </w:pPr>
    </w:p>
    <w:p w14:paraId="7C322300" w14:textId="77777777" w:rsidR="00EC0864" w:rsidRPr="00820971" w:rsidRDefault="00EC0864" w:rsidP="00EC0864">
      <w:pPr>
        <w:rPr>
          <w:rFonts w:ascii="Century Gothic" w:eastAsiaTheme="minorEastAsia" w:hAnsi="Century Gothic" w:cs="Helvetica Neue Light"/>
          <w:color w:val="101214"/>
          <w:sz w:val="28"/>
          <w:szCs w:val="28"/>
        </w:rPr>
      </w:pPr>
    </w:p>
    <w:p w14:paraId="0A56E902" w14:textId="77777777" w:rsidR="00EC0864" w:rsidRPr="00820971" w:rsidRDefault="00EC0864" w:rsidP="00EC086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0BC7035" w14:textId="2A75B9AD" w:rsidR="00EC0864" w:rsidRDefault="00EC0864">
      <w:pPr>
        <w:rPr>
          <w:rFonts w:ascii="Century Gothic" w:hAnsi="Century Gothic"/>
        </w:rPr>
      </w:pPr>
      <w:r>
        <w:rPr>
          <w:rFonts w:ascii="Century Gothic" w:hAnsi="Century Gothic"/>
        </w:rPr>
        <w:br w:type="page"/>
      </w:r>
    </w:p>
    <w:p w14:paraId="0160F34D" w14:textId="77777777" w:rsidR="00EC0864" w:rsidRDefault="00EC0864" w:rsidP="00EC0864">
      <w:pPr>
        <w:rPr>
          <w:rFonts w:ascii="Century Gothic" w:hAnsi="Century Gothic"/>
        </w:rPr>
      </w:pPr>
    </w:p>
    <w:p w14:paraId="1588E55C" w14:textId="77777777" w:rsidR="004C52FA" w:rsidRDefault="004C52FA" w:rsidP="00EC0864">
      <w:pPr>
        <w:rPr>
          <w:rFonts w:ascii="Century Gothic" w:hAnsi="Century Gothic"/>
          <w:sz w:val="28"/>
          <w:szCs w:val="28"/>
        </w:rPr>
      </w:pPr>
    </w:p>
    <w:p w14:paraId="70076221" w14:textId="0AB19165" w:rsidR="00EC0864" w:rsidRPr="00EC0864" w:rsidRDefault="00EC0864" w:rsidP="00EC0864">
      <w:pPr>
        <w:rPr>
          <w:rFonts w:ascii="Century Gothic" w:hAnsi="Century Gothic"/>
          <w:sz w:val="28"/>
          <w:szCs w:val="28"/>
        </w:rPr>
      </w:pPr>
      <w:r w:rsidRPr="00EC0864">
        <w:rPr>
          <w:rFonts w:ascii="Century Gothic" w:hAnsi="Century Gothic"/>
          <w:sz w:val="28"/>
          <w:szCs w:val="28"/>
        </w:rPr>
        <w:t xml:space="preserve">When we </w:t>
      </w:r>
      <w:r w:rsidR="00780554" w:rsidRPr="006B44C7">
        <w:rPr>
          <w:rFonts w:ascii="Century Gothic" w:hAnsi="Century Gothic"/>
          <w:i/>
          <w:sz w:val="28"/>
          <w:szCs w:val="28"/>
        </w:rPr>
        <w:t>really</w:t>
      </w:r>
      <w:r w:rsidR="00780554">
        <w:rPr>
          <w:rFonts w:ascii="Century Gothic" w:hAnsi="Century Gothic"/>
          <w:sz w:val="28"/>
          <w:szCs w:val="28"/>
        </w:rPr>
        <w:t xml:space="preserve"> </w:t>
      </w:r>
      <w:r w:rsidRPr="00EC0864">
        <w:rPr>
          <w:rFonts w:ascii="Century Gothic" w:hAnsi="Century Gothic"/>
          <w:sz w:val="28"/>
          <w:szCs w:val="28"/>
        </w:rPr>
        <w:t>want to make something happen, we figure out a way. We get creative. We open our minds. We let go of preconceived ideas that limit us. We give in to things not being the way we thought they needed to be</w:t>
      </w:r>
      <w:r w:rsidR="003C44A1">
        <w:rPr>
          <w:rFonts w:ascii="Century Gothic" w:hAnsi="Century Gothic"/>
          <w:sz w:val="28"/>
          <w:szCs w:val="28"/>
        </w:rPr>
        <w:t>… the way we thought they</w:t>
      </w:r>
      <w:r w:rsidR="00780554">
        <w:rPr>
          <w:rFonts w:ascii="Century Gothic" w:hAnsi="Century Gothic"/>
          <w:sz w:val="28"/>
          <w:szCs w:val="28"/>
        </w:rPr>
        <w:t>’d always</w:t>
      </w:r>
      <w:r w:rsidR="003C44A1">
        <w:rPr>
          <w:rFonts w:ascii="Century Gothic" w:hAnsi="Century Gothic"/>
          <w:sz w:val="28"/>
          <w:szCs w:val="28"/>
        </w:rPr>
        <w:t xml:space="preserve"> be. We gamble on what could be… on what </w:t>
      </w:r>
      <w:r w:rsidR="003C44A1" w:rsidRPr="00780554">
        <w:rPr>
          <w:rFonts w:ascii="Century Gothic" w:hAnsi="Century Gothic"/>
          <w:i/>
          <w:sz w:val="28"/>
          <w:szCs w:val="28"/>
        </w:rPr>
        <w:t>we</w:t>
      </w:r>
      <w:r w:rsidR="003C44A1">
        <w:rPr>
          <w:rFonts w:ascii="Century Gothic" w:hAnsi="Century Gothic"/>
          <w:sz w:val="28"/>
          <w:szCs w:val="28"/>
        </w:rPr>
        <w:t xml:space="preserve"> could be</w:t>
      </w:r>
      <w:r w:rsidRPr="00EC0864">
        <w:rPr>
          <w:rFonts w:ascii="Century Gothic" w:hAnsi="Century Gothic"/>
          <w:sz w:val="28"/>
          <w:szCs w:val="28"/>
        </w:rPr>
        <w:t>. With that… everything is possible.</w:t>
      </w:r>
    </w:p>
    <w:p w14:paraId="4385E9DD" w14:textId="2F24EC17" w:rsidR="00EC0864" w:rsidRDefault="00EC0864">
      <w:pPr>
        <w:rPr>
          <w:rFonts w:ascii="Century Gothic" w:hAnsi="Century Gothic" w:cs="Arial Unicode MS"/>
          <w:color w:val="000000"/>
          <w:sz w:val="28"/>
          <w:szCs w:val="28"/>
          <w:bdr w:val="nil"/>
        </w:rPr>
      </w:pPr>
      <w:r>
        <w:rPr>
          <w:rFonts w:ascii="Century Gothic" w:hAnsi="Century Gothic"/>
          <w:sz w:val="28"/>
          <w:szCs w:val="28"/>
        </w:rPr>
        <w:br w:type="page"/>
      </w:r>
    </w:p>
    <w:p w14:paraId="7585A721" w14:textId="77777777" w:rsidR="00306601" w:rsidRDefault="00306601" w:rsidP="00306601">
      <w:pPr>
        <w:rPr>
          <w:rFonts w:ascii="Century Gothic" w:eastAsiaTheme="minorEastAsia" w:hAnsi="Century Gothic" w:cs="Helvetica Neue Light"/>
          <w:color w:val="101214"/>
          <w:sz w:val="28"/>
          <w:szCs w:val="28"/>
        </w:rPr>
      </w:pPr>
    </w:p>
    <w:p w14:paraId="23699134" w14:textId="77777777" w:rsidR="00306601" w:rsidRDefault="00306601" w:rsidP="00306601">
      <w:pPr>
        <w:rPr>
          <w:rFonts w:ascii="Century Gothic" w:eastAsiaTheme="minorEastAsia" w:hAnsi="Century Gothic" w:cs="Helvetica Neue Light"/>
          <w:color w:val="101214"/>
          <w:sz w:val="28"/>
          <w:szCs w:val="28"/>
        </w:rPr>
      </w:pPr>
    </w:p>
    <w:p w14:paraId="23F4473E" w14:textId="77777777" w:rsidR="00306601" w:rsidRDefault="00306601" w:rsidP="00306601">
      <w:pPr>
        <w:rPr>
          <w:rFonts w:ascii="Century Gothic" w:eastAsiaTheme="minorEastAsia" w:hAnsi="Century Gothic" w:cs="Helvetica Neue Light"/>
          <w:color w:val="101214"/>
          <w:sz w:val="28"/>
          <w:szCs w:val="28"/>
        </w:rPr>
      </w:pPr>
    </w:p>
    <w:p w14:paraId="6D5DD6B5" w14:textId="77777777" w:rsidR="00306601" w:rsidRDefault="00306601" w:rsidP="00306601">
      <w:pPr>
        <w:rPr>
          <w:rFonts w:ascii="Century Gothic" w:eastAsiaTheme="minorEastAsia" w:hAnsi="Century Gothic" w:cs="Helvetica Neue Light"/>
          <w:color w:val="101214"/>
          <w:sz w:val="28"/>
          <w:szCs w:val="28"/>
        </w:rPr>
      </w:pPr>
    </w:p>
    <w:p w14:paraId="0019B297" w14:textId="7C232EC1" w:rsidR="00BC16DE" w:rsidRDefault="00306601" w:rsidP="00306601">
      <w:pPr>
        <w:rPr>
          <w:ins w:id="105"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“Far and away the best prize that life has to offer is the chance to work hard at work worth doing.</w:t>
      </w:r>
      <w:r>
        <w:rPr>
          <w:rFonts w:ascii="Century Gothic" w:eastAsiaTheme="minorEastAsia" w:hAnsi="Century Gothic" w:cs="Helvetica Neue Light"/>
          <w:color w:val="101214"/>
          <w:sz w:val="28"/>
          <w:szCs w:val="28"/>
        </w:rPr>
        <w:t>”</w:t>
      </w:r>
    </w:p>
    <w:p w14:paraId="6D3D2A4C" w14:textId="74E4F351" w:rsidR="00306601" w:rsidRDefault="00BC16DE" w:rsidP="00306601">
      <w:pPr>
        <w:rPr>
          <w:rFonts w:ascii="Century Gothic" w:eastAsiaTheme="minorEastAsia" w:hAnsi="Century Gothic" w:cs="Helvetica Neue Light"/>
          <w:color w:val="101214"/>
          <w:sz w:val="28"/>
          <w:szCs w:val="28"/>
        </w:rPr>
      </w:pPr>
      <w:ins w:id="106" w:author="Microsoft Office User" w:date="2017-03-20T10:40:00Z">
        <w:r>
          <w:rPr>
            <w:rFonts w:ascii="Century Gothic" w:eastAsiaTheme="minorEastAsia" w:hAnsi="Century Gothic" w:cs="Helvetica Neue Light"/>
            <w:color w:val="101214"/>
            <w:sz w:val="28"/>
            <w:szCs w:val="28"/>
          </w:rPr>
          <w:t>~</w:t>
        </w:r>
      </w:ins>
      <w:r w:rsidR="00306601">
        <w:rPr>
          <w:rFonts w:ascii="Century Gothic" w:eastAsiaTheme="minorEastAsia" w:hAnsi="Century Gothic" w:cs="Helvetica Neue Light"/>
          <w:color w:val="101214"/>
          <w:sz w:val="28"/>
          <w:szCs w:val="28"/>
        </w:rPr>
        <w:t xml:space="preserve">Theodore Roosevelt </w:t>
      </w:r>
    </w:p>
    <w:p w14:paraId="02650EFF" w14:textId="77777777" w:rsidR="00306601" w:rsidRDefault="00306601" w:rsidP="00306601">
      <w:pPr>
        <w:rPr>
          <w:rFonts w:ascii="Century Gothic" w:eastAsiaTheme="minorEastAsia" w:hAnsi="Century Gothic" w:cs="Helvetica Neue Light"/>
          <w:color w:val="101214"/>
          <w:sz w:val="28"/>
          <w:szCs w:val="28"/>
        </w:rPr>
      </w:pPr>
    </w:p>
    <w:p w14:paraId="52B2FE52" w14:textId="77777777" w:rsidR="00306601" w:rsidRPr="00820971" w:rsidRDefault="00306601" w:rsidP="00306601">
      <w:pPr>
        <w:rPr>
          <w:rFonts w:ascii="Century Gothic" w:eastAsiaTheme="minorEastAsia" w:hAnsi="Century Gothic" w:cs="Helvetica Neue Light"/>
          <w:color w:val="101214"/>
          <w:sz w:val="28"/>
          <w:szCs w:val="28"/>
        </w:rPr>
      </w:pPr>
    </w:p>
    <w:p w14:paraId="542F54D4" w14:textId="77777777" w:rsidR="00306601" w:rsidRPr="00820971" w:rsidRDefault="00306601" w:rsidP="0030660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681EE58" w14:textId="79FD01D5" w:rsidR="00306601" w:rsidRDefault="00306601">
      <w:pPr>
        <w:rPr>
          <w:rFonts w:ascii="Century Gothic" w:hAnsi="Century Gothic" w:cs="Arial Unicode MS"/>
          <w:color w:val="000000"/>
          <w:sz w:val="28"/>
          <w:szCs w:val="28"/>
          <w:bdr w:val="nil"/>
        </w:rPr>
      </w:pPr>
      <w:r>
        <w:rPr>
          <w:rFonts w:ascii="Century Gothic" w:hAnsi="Century Gothic"/>
          <w:sz w:val="28"/>
          <w:szCs w:val="28"/>
        </w:rPr>
        <w:br w:type="page"/>
      </w:r>
    </w:p>
    <w:p w14:paraId="388DE5DE" w14:textId="77777777" w:rsidR="00306601" w:rsidRDefault="00306601" w:rsidP="00306601">
      <w:pPr>
        <w:rPr>
          <w:rFonts w:ascii="Century Gothic" w:hAnsi="Century Gothic"/>
          <w:sz w:val="28"/>
          <w:szCs w:val="28"/>
        </w:rPr>
      </w:pPr>
    </w:p>
    <w:p w14:paraId="36B84932" w14:textId="77777777" w:rsidR="00306601" w:rsidRDefault="00306601" w:rsidP="00306601">
      <w:pPr>
        <w:rPr>
          <w:rFonts w:ascii="Century Gothic" w:hAnsi="Century Gothic"/>
          <w:sz w:val="28"/>
          <w:szCs w:val="28"/>
        </w:rPr>
      </w:pPr>
    </w:p>
    <w:p w14:paraId="56DCCAF2" w14:textId="77777777" w:rsidR="00306601" w:rsidRDefault="00306601" w:rsidP="00306601">
      <w:pPr>
        <w:rPr>
          <w:rFonts w:ascii="Century Gothic" w:hAnsi="Century Gothic"/>
          <w:sz w:val="28"/>
          <w:szCs w:val="28"/>
        </w:rPr>
      </w:pPr>
    </w:p>
    <w:p w14:paraId="6F628033" w14:textId="77777777" w:rsidR="00306601" w:rsidRDefault="00306601" w:rsidP="00306601">
      <w:pPr>
        <w:rPr>
          <w:rFonts w:ascii="Century Gothic" w:hAnsi="Century Gothic"/>
          <w:sz w:val="28"/>
          <w:szCs w:val="28"/>
        </w:rPr>
      </w:pPr>
    </w:p>
    <w:p w14:paraId="30DD2003" w14:textId="77777777" w:rsidR="00306601" w:rsidRDefault="00306601" w:rsidP="00306601">
      <w:pPr>
        <w:rPr>
          <w:rFonts w:ascii="Century Gothic" w:hAnsi="Century Gothic"/>
          <w:sz w:val="28"/>
          <w:szCs w:val="28"/>
        </w:rPr>
      </w:pPr>
    </w:p>
    <w:p w14:paraId="0E575310" w14:textId="6CC5AC81" w:rsidR="00BC16DE" w:rsidRDefault="006674E9" w:rsidP="00306601">
      <w:pPr>
        <w:rPr>
          <w:ins w:id="107" w:author="Microsoft Office User" w:date="2017-03-20T10:40:00Z"/>
          <w:rFonts w:ascii="Century Gothic" w:hAnsi="Century Gothic"/>
          <w:sz w:val="28"/>
          <w:szCs w:val="28"/>
        </w:rPr>
      </w:pPr>
      <w:r>
        <w:rPr>
          <w:rFonts w:ascii="Century Gothic" w:hAnsi="Century Gothic"/>
          <w:sz w:val="28"/>
          <w:szCs w:val="28"/>
        </w:rPr>
        <w:t>“Your work in life is the ultimate seduction</w:t>
      </w:r>
      <w:r w:rsidR="00306601" w:rsidRPr="00306601">
        <w:rPr>
          <w:rFonts w:ascii="Century Gothic" w:hAnsi="Century Gothic"/>
          <w:sz w:val="28"/>
          <w:szCs w:val="28"/>
        </w:rPr>
        <w:t>.</w:t>
      </w:r>
      <w:r>
        <w:rPr>
          <w:rFonts w:ascii="Century Gothic" w:hAnsi="Century Gothic"/>
          <w:sz w:val="28"/>
          <w:szCs w:val="28"/>
        </w:rPr>
        <w:t>”</w:t>
      </w:r>
    </w:p>
    <w:p w14:paraId="3D320FF1" w14:textId="471A581E" w:rsidR="00306601" w:rsidRPr="00306601" w:rsidRDefault="00BC16DE" w:rsidP="00306601">
      <w:pPr>
        <w:rPr>
          <w:rFonts w:ascii="Century Gothic" w:hAnsi="Century Gothic"/>
          <w:sz w:val="28"/>
          <w:szCs w:val="28"/>
        </w:rPr>
      </w:pPr>
      <w:ins w:id="108" w:author="Microsoft Office User" w:date="2017-03-20T10:40:00Z">
        <w:r>
          <w:rPr>
            <w:rFonts w:ascii="Century Gothic" w:hAnsi="Century Gothic"/>
            <w:sz w:val="28"/>
            <w:szCs w:val="28"/>
          </w:rPr>
          <w:t>~</w:t>
        </w:r>
      </w:ins>
      <w:r w:rsidR="006674E9">
        <w:rPr>
          <w:rFonts w:ascii="Century Gothic" w:hAnsi="Century Gothic"/>
          <w:sz w:val="28"/>
          <w:szCs w:val="28"/>
        </w:rPr>
        <w:t>Pablo Picasso</w:t>
      </w:r>
      <w:r w:rsidR="00306601" w:rsidRPr="00306601">
        <w:rPr>
          <w:rFonts w:ascii="Century Gothic" w:hAnsi="Century Gothic"/>
          <w:sz w:val="28"/>
          <w:szCs w:val="28"/>
        </w:rPr>
        <w:t xml:space="preserve"> </w:t>
      </w:r>
    </w:p>
    <w:p w14:paraId="7AA80682" w14:textId="77777777" w:rsidR="00306601" w:rsidRDefault="00306601" w:rsidP="002E1FBE">
      <w:pPr>
        <w:rPr>
          <w:rFonts w:ascii="Century Gothic" w:hAnsi="Century Gothic"/>
        </w:rPr>
      </w:pPr>
    </w:p>
    <w:p w14:paraId="1B0EB1C0" w14:textId="77777777" w:rsidR="00306601" w:rsidRDefault="00306601" w:rsidP="002E1FBE">
      <w:pPr>
        <w:rPr>
          <w:rFonts w:ascii="Century Gothic" w:hAnsi="Century Gothic"/>
        </w:rPr>
      </w:pPr>
    </w:p>
    <w:p w14:paraId="1DC5C46E" w14:textId="77777777" w:rsidR="00306601" w:rsidRPr="00820971" w:rsidRDefault="00306601" w:rsidP="0030660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A221509" w14:textId="77777777" w:rsidR="00306601" w:rsidRDefault="00306601">
      <w:pPr>
        <w:rPr>
          <w:rFonts w:ascii="Century Gothic" w:hAnsi="Century Gothic"/>
        </w:rPr>
      </w:pPr>
      <w:r>
        <w:rPr>
          <w:rFonts w:ascii="Century Gothic" w:hAnsi="Century Gothic"/>
        </w:rPr>
        <w:br w:type="page"/>
      </w:r>
    </w:p>
    <w:p w14:paraId="21FFD306" w14:textId="77777777" w:rsidR="008959F0" w:rsidRDefault="008959F0" w:rsidP="00306601">
      <w:pPr>
        <w:rPr>
          <w:rFonts w:ascii="Century Gothic" w:hAnsi="Century Gothic"/>
          <w:sz w:val="28"/>
          <w:szCs w:val="28"/>
        </w:rPr>
      </w:pPr>
    </w:p>
    <w:p w14:paraId="0E821CCE" w14:textId="77777777" w:rsidR="00ED5B94" w:rsidRDefault="00ED5B94" w:rsidP="00306601">
      <w:pPr>
        <w:rPr>
          <w:rFonts w:ascii="Century Gothic" w:hAnsi="Century Gothic"/>
          <w:sz w:val="28"/>
          <w:szCs w:val="28"/>
        </w:rPr>
      </w:pPr>
    </w:p>
    <w:p w14:paraId="58B33F6E" w14:textId="7677BD95" w:rsidR="00BC16DE" w:rsidRDefault="00ED5B94" w:rsidP="00306601">
      <w:pPr>
        <w:rPr>
          <w:ins w:id="109" w:author="Microsoft Office User" w:date="2017-03-20T10:40:00Z"/>
          <w:rFonts w:ascii="Century Gothic" w:hAnsi="Century Gothic"/>
          <w:sz w:val="28"/>
          <w:szCs w:val="28"/>
        </w:rPr>
      </w:pPr>
      <w:r>
        <w:rPr>
          <w:rFonts w:ascii="Century Gothic" w:hAnsi="Century Gothic"/>
          <w:sz w:val="28"/>
          <w:szCs w:val="28"/>
        </w:rPr>
        <w:t>“I fear not the man who has practiced 10,000 kicks once, but I fear the man who has practiced one kick 10,000 times.”</w:t>
      </w:r>
    </w:p>
    <w:p w14:paraId="62C56396" w14:textId="6F953234" w:rsidR="00306601" w:rsidRDefault="00BC16DE" w:rsidP="00306601">
      <w:pPr>
        <w:rPr>
          <w:rFonts w:ascii="Century Gothic" w:hAnsi="Century Gothic"/>
          <w:sz w:val="28"/>
          <w:szCs w:val="28"/>
        </w:rPr>
      </w:pPr>
      <w:ins w:id="110" w:author="Microsoft Office User" w:date="2017-03-20T10:40:00Z">
        <w:r>
          <w:rPr>
            <w:rFonts w:ascii="Century Gothic" w:hAnsi="Century Gothic"/>
            <w:sz w:val="28"/>
            <w:szCs w:val="28"/>
          </w:rPr>
          <w:t>~</w:t>
        </w:r>
      </w:ins>
      <w:r w:rsidR="00ED5B94">
        <w:rPr>
          <w:rFonts w:ascii="Century Gothic" w:hAnsi="Century Gothic"/>
          <w:sz w:val="28"/>
          <w:szCs w:val="28"/>
        </w:rPr>
        <w:t>Bruce Lee</w:t>
      </w:r>
      <w:r w:rsidR="00306601" w:rsidRPr="008959F0">
        <w:rPr>
          <w:rFonts w:ascii="Century Gothic" w:hAnsi="Century Gothic"/>
          <w:sz w:val="28"/>
          <w:szCs w:val="28"/>
        </w:rPr>
        <w:t xml:space="preserve"> </w:t>
      </w:r>
    </w:p>
    <w:p w14:paraId="708A8E4D" w14:textId="77777777" w:rsidR="00ED5B94" w:rsidRDefault="00ED5B94" w:rsidP="00306601">
      <w:pPr>
        <w:rPr>
          <w:rFonts w:ascii="Century Gothic" w:hAnsi="Century Gothic"/>
          <w:sz w:val="28"/>
          <w:szCs w:val="28"/>
        </w:rPr>
      </w:pPr>
    </w:p>
    <w:p w14:paraId="4BF92BDE" w14:textId="77777777" w:rsidR="00ED5B94" w:rsidRPr="008959F0" w:rsidRDefault="00ED5B94" w:rsidP="00306601">
      <w:pPr>
        <w:rPr>
          <w:rFonts w:ascii="Century Gothic" w:hAnsi="Century Gothic"/>
          <w:sz w:val="28"/>
          <w:szCs w:val="28"/>
        </w:rPr>
      </w:pPr>
    </w:p>
    <w:p w14:paraId="522BACA1" w14:textId="77777777" w:rsidR="00ED5B94" w:rsidRPr="00820971" w:rsidRDefault="00ED5B94" w:rsidP="00ED5B94">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ED98F62" w14:textId="470D73D9" w:rsidR="002F241B" w:rsidRPr="00820971" w:rsidRDefault="002F241B" w:rsidP="002E1FBE">
      <w:pPr>
        <w:rPr>
          <w:rFonts w:ascii="Century Gothic" w:hAnsi="Century Gothic"/>
        </w:rPr>
      </w:pPr>
      <w:r w:rsidRPr="00820971">
        <w:rPr>
          <w:rFonts w:ascii="Century Gothic" w:hAnsi="Century Gothic"/>
        </w:rPr>
        <w:br w:type="page"/>
      </w:r>
    </w:p>
    <w:p w14:paraId="792679C0" w14:textId="77777777" w:rsidR="00405F06" w:rsidRPr="00820971" w:rsidRDefault="00405F06" w:rsidP="002E1FBE">
      <w:pPr>
        <w:rPr>
          <w:rFonts w:ascii="Century Gothic" w:hAnsi="Century Gothic"/>
        </w:rPr>
      </w:pPr>
    </w:p>
    <w:p w14:paraId="68FDF777" w14:textId="77777777" w:rsidR="008959F0" w:rsidRDefault="008959F0" w:rsidP="008959F0">
      <w:pPr>
        <w:rPr>
          <w:rFonts w:ascii="Century Gothic" w:eastAsiaTheme="minorEastAsia" w:hAnsi="Century Gothic" w:cs="Helvetica Neue Light"/>
          <w:color w:val="101214"/>
          <w:sz w:val="28"/>
          <w:szCs w:val="28"/>
        </w:rPr>
      </w:pPr>
    </w:p>
    <w:p w14:paraId="720B8CAF" w14:textId="77777777" w:rsidR="008959F0" w:rsidRDefault="008959F0" w:rsidP="008959F0">
      <w:pPr>
        <w:rPr>
          <w:rFonts w:ascii="Century Gothic" w:eastAsiaTheme="minorEastAsia" w:hAnsi="Century Gothic" w:cs="Helvetica Neue Light"/>
          <w:color w:val="101214"/>
          <w:sz w:val="28"/>
          <w:szCs w:val="28"/>
        </w:rPr>
      </w:pPr>
    </w:p>
    <w:p w14:paraId="40210A76" w14:textId="77777777" w:rsidR="008959F0" w:rsidRDefault="008959F0" w:rsidP="008959F0">
      <w:pPr>
        <w:rPr>
          <w:rFonts w:ascii="Century Gothic" w:eastAsiaTheme="minorEastAsia" w:hAnsi="Century Gothic" w:cs="Helvetica Neue Light"/>
          <w:color w:val="101214"/>
          <w:sz w:val="28"/>
          <w:szCs w:val="28"/>
        </w:rPr>
      </w:pPr>
    </w:p>
    <w:p w14:paraId="4E9B387E" w14:textId="77777777" w:rsidR="008959F0" w:rsidRDefault="008959F0" w:rsidP="008959F0">
      <w:pPr>
        <w:rPr>
          <w:rFonts w:ascii="Century Gothic" w:eastAsiaTheme="minorEastAsia" w:hAnsi="Century Gothic" w:cs="Helvetica Neue Light"/>
          <w:color w:val="101214"/>
          <w:sz w:val="28"/>
          <w:szCs w:val="28"/>
        </w:rPr>
      </w:pPr>
    </w:p>
    <w:p w14:paraId="33D31BA1" w14:textId="77777777" w:rsidR="008959F0" w:rsidRDefault="008959F0" w:rsidP="008959F0">
      <w:pPr>
        <w:rPr>
          <w:rFonts w:ascii="Century Gothic" w:eastAsiaTheme="minorEastAsia" w:hAnsi="Century Gothic" w:cs="Helvetica Neue Light"/>
          <w:color w:val="101214"/>
          <w:sz w:val="28"/>
          <w:szCs w:val="28"/>
        </w:rPr>
      </w:pPr>
    </w:p>
    <w:p w14:paraId="44D7D1DF" w14:textId="77777777" w:rsidR="008959F0" w:rsidRDefault="008959F0" w:rsidP="008959F0">
      <w:pPr>
        <w:rPr>
          <w:rFonts w:ascii="Century Gothic" w:eastAsiaTheme="minorEastAsia" w:hAnsi="Century Gothic" w:cs="Helvetica Neue Light"/>
          <w:color w:val="101214"/>
          <w:sz w:val="28"/>
          <w:szCs w:val="28"/>
        </w:rPr>
      </w:pPr>
    </w:p>
    <w:p w14:paraId="269B1E72" w14:textId="77777777" w:rsidR="008959F0" w:rsidRDefault="008959F0" w:rsidP="008959F0">
      <w:pPr>
        <w:rPr>
          <w:rFonts w:ascii="Century Gothic" w:eastAsiaTheme="minorEastAsia" w:hAnsi="Century Gothic" w:cs="Helvetica Neue Light"/>
          <w:color w:val="101214"/>
          <w:sz w:val="28"/>
          <w:szCs w:val="28"/>
        </w:rPr>
      </w:pPr>
    </w:p>
    <w:p w14:paraId="06C9943D" w14:textId="77777777" w:rsidR="008959F0" w:rsidRPr="00581B17" w:rsidRDefault="008959F0" w:rsidP="008959F0">
      <w:pPr>
        <w:rPr>
          <w:rFonts w:ascii="Century Gothic" w:hAnsi="Century Gothic"/>
          <w:sz w:val="28"/>
          <w:szCs w:val="28"/>
        </w:rPr>
      </w:pPr>
      <w:r w:rsidRPr="00581B17">
        <w:rPr>
          <w:rFonts w:ascii="Century Gothic" w:eastAsiaTheme="minorEastAsia" w:hAnsi="Century Gothic" w:cs="Helvetica Neue Light"/>
          <w:color w:val="101214"/>
          <w:sz w:val="28"/>
          <w:szCs w:val="28"/>
        </w:rPr>
        <w:t>You can’t make everyone happy. You are not pizza.</w:t>
      </w:r>
    </w:p>
    <w:p w14:paraId="49F14A7C" w14:textId="20B8F9E1" w:rsidR="008959F0" w:rsidRDefault="008959F0">
      <w:pPr>
        <w:rPr>
          <w:rFonts w:ascii="Century Gothic" w:eastAsiaTheme="minorEastAsia" w:hAnsi="Century Gothic" w:cs="Helvetica Neue Light"/>
          <w:color w:val="1F2326"/>
          <w:sz w:val="28"/>
          <w:szCs w:val="28"/>
        </w:rPr>
      </w:pPr>
      <w:r>
        <w:rPr>
          <w:rFonts w:ascii="Century Gothic" w:eastAsiaTheme="minorEastAsia" w:hAnsi="Century Gothic" w:cs="Helvetica Neue Light"/>
          <w:color w:val="1F2326"/>
          <w:sz w:val="28"/>
          <w:szCs w:val="28"/>
        </w:rPr>
        <w:br w:type="page"/>
      </w:r>
    </w:p>
    <w:p w14:paraId="1EE9CFAE" w14:textId="77777777" w:rsidR="00762D2B" w:rsidRPr="00820971" w:rsidRDefault="00762D2B" w:rsidP="002E1FBE">
      <w:pPr>
        <w:rPr>
          <w:rFonts w:ascii="Century Gothic" w:hAnsi="Century Gothic"/>
        </w:rPr>
      </w:pPr>
    </w:p>
    <w:p w14:paraId="0AD1048E" w14:textId="77777777" w:rsidR="00762D2B" w:rsidRPr="00820971" w:rsidRDefault="00762D2B" w:rsidP="002E1FBE">
      <w:pPr>
        <w:rPr>
          <w:rFonts w:ascii="Century Gothic" w:hAnsi="Century Gothic"/>
        </w:rPr>
      </w:pPr>
    </w:p>
    <w:p w14:paraId="49B3ED86" w14:textId="6AB0EC8C" w:rsidR="00BC16DE" w:rsidRDefault="008959F0" w:rsidP="008959F0">
      <w:pPr>
        <w:widowControl w:val="0"/>
        <w:autoSpaceDE w:val="0"/>
        <w:autoSpaceDN w:val="0"/>
        <w:adjustRightInd w:val="0"/>
        <w:rPr>
          <w:ins w:id="111" w:author="Microsoft Office User" w:date="2017-03-20T10:40:00Z"/>
          <w:rFonts w:ascii="Century Gothic" w:eastAsiaTheme="minorEastAsia" w:hAnsi="Century Gothic" w:cs="Helvetica Neue Light"/>
          <w:color w:val="1F2326"/>
          <w:sz w:val="28"/>
          <w:szCs w:val="28"/>
        </w:rPr>
      </w:pPr>
      <w:r w:rsidRPr="00820971">
        <w:rPr>
          <w:rFonts w:ascii="Century Gothic" w:eastAsiaTheme="minorEastAsia" w:hAnsi="Century Gothic" w:cs="Helvetica Neue Light"/>
          <w:color w:val="1F2326"/>
          <w:sz w:val="28"/>
          <w:szCs w:val="28"/>
        </w:rPr>
        <w:t>“</w:t>
      </w:r>
      <w:r w:rsidR="00833DD9">
        <w:rPr>
          <w:rFonts w:ascii="Century Gothic" w:eastAsiaTheme="minorEastAsia" w:hAnsi="Century Gothic" w:cs="Helvetica Neue Light"/>
          <w:color w:val="1F2326"/>
          <w:sz w:val="28"/>
          <w:szCs w:val="28"/>
        </w:rPr>
        <w:t>It’s not what you look at that matters, it’s what you see</w:t>
      </w:r>
      <w:r w:rsidRPr="00820971">
        <w:rPr>
          <w:rFonts w:ascii="Century Gothic" w:eastAsiaTheme="minorEastAsia" w:hAnsi="Century Gothic" w:cs="Helvetica Neue Light"/>
          <w:color w:val="1F2326"/>
          <w:sz w:val="28"/>
          <w:szCs w:val="28"/>
        </w:rPr>
        <w:t>.</w:t>
      </w:r>
      <w:r>
        <w:rPr>
          <w:rFonts w:ascii="Century Gothic" w:eastAsiaTheme="minorEastAsia" w:hAnsi="Century Gothic" w:cs="Helvetica Neue Light"/>
          <w:color w:val="1F2326"/>
          <w:sz w:val="28"/>
          <w:szCs w:val="28"/>
        </w:rPr>
        <w:t>”</w:t>
      </w:r>
    </w:p>
    <w:p w14:paraId="27EBCB5D" w14:textId="16AC189B" w:rsidR="008959F0" w:rsidRPr="00820971" w:rsidRDefault="00BC16DE" w:rsidP="008959F0">
      <w:pPr>
        <w:widowControl w:val="0"/>
        <w:autoSpaceDE w:val="0"/>
        <w:autoSpaceDN w:val="0"/>
        <w:adjustRightInd w:val="0"/>
        <w:rPr>
          <w:rFonts w:ascii="Century Gothic" w:hAnsi="Century Gothic"/>
        </w:rPr>
      </w:pPr>
      <w:ins w:id="112" w:author="Microsoft Office User" w:date="2017-03-20T10:40:00Z">
        <w:r>
          <w:rPr>
            <w:rFonts w:ascii="Century Gothic" w:eastAsiaTheme="minorEastAsia" w:hAnsi="Century Gothic" w:cs="Helvetica Neue Light"/>
            <w:color w:val="1F2326"/>
            <w:sz w:val="28"/>
            <w:szCs w:val="28"/>
          </w:rPr>
          <w:t>~</w:t>
        </w:r>
      </w:ins>
      <w:r w:rsidR="00833DD9">
        <w:rPr>
          <w:rFonts w:ascii="Century Gothic" w:eastAsiaTheme="minorEastAsia" w:hAnsi="Century Gothic" w:cs="Helvetica Neue Light"/>
          <w:color w:val="1F2326"/>
          <w:sz w:val="28"/>
          <w:szCs w:val="28"/>
        </w:rPr>
        <w:t>Henry David Thoreau</w:t>
      </w:r>
    </w:p>
    <w:p w14:paraId="1BE5815C" w14:textId="3F4ED3AB" w:rsidR="008959F0" w:rsidRPr="00820971" w:rsidRDefault="008959F0" w:rsidP="008959F0">
      <w:pPr>
        <w:rPr>
          <w:rFonts w:ascii="Century Gothic" w:hAnsi="Century Gothic"/>
        </w:rPr>
      </w:pPr>
    </w:p>
    <w:p w14:paraId="105B830F" w14:textId="77777777" w:rsidR="008959F0" w:rsidRPr="00820971" w:rsidRDefault="008959F0" w:rsidP="008959F0">
      <w:pPr>
        <w:pStyle w:val="Default"/>
        <w:spacing w:line="360" w:lineRule="auto"/>
        <w:rPr>
          <w:rFonts w:ascii="Century Gothic" w:hAnsi="Century Gothic"/>
          <w:sz w:val="28"/>
          <w:szCs w:val="28"/>
        </w:rPr>
      </w:pPr>
    </w:p>
    <w:p w14:paraId="21BF9E9B" w14:textId="77777777" w:rsidR="008959F0" w:rsidRPr="00820971" w:rsidRDefault="008959F0" w:rsidP="008959F0">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FA873DC" w14:textId="77777777" w:rsidR="00762D2B" w:rsidRPr="00820971" w:rsidRDefault="00762D2B" w:rsidP="002E1FBE">
      <w:pPr>
        <w:rPr>
          <w:rFonts w:ascii="Century Gothic" w:hAnsi="Century Gothic"/>
        </w:rPr>
      </w:pPr>
    </w:p>
    <w:p w14:paraId="4C718235" w14:textId="77777777" w:rsidR="00762D2B" w:rsidRPr="00820971" w:rsidRDefault="00762D2B" w:rsidP="002E1FBE">
      <w:pPr>
        <w:rPr>
          <w:rFonts w:ascii="Century Gothic" w:hAnsi="Century Gothic"/>
        </w:rPr>
      </w:pPr>
    </w:p>
    <w:p w14:paraId="399D0971" w14:textId="77777777" w:rsidR="00762D2B" w:rsidRPr="00820971" w:rsidRDefault="00762D2B" w:rsidP="002E1FBE">
      <w:pPr>
        <w:rPr>
          <w:rFonts w:ascii="Century Gothic" w:hAnsi="Century Gothic"/>
        </w:rPr>
      </w:pPr>
    </w:p>
    <w:p w14:paraId="587FF3E3" w14:textId="77777777" w:rsidR="00762D2B" w:rsidRPr="00820971" w:rsidRDefault="00762D2B" w:rsidP="002E1FBE">
      <w:pPr>
        <w:rPr>
          <w:rFonts w:ascii="Century Gothic" w:hAnsi="Century Gothic"/>
        </w:rPr>
      </w:pPr>
    </w:p>
    <w:p w14:paraId="3FBC4260" w14:textId="77777777" w:rsidR="00762D2B" w:rsidRPr="00820971" w:rsidRDefault="00762D2B" w:rsidP="002E1FBE">
      <w:pPr>
        <w:rPr>
          <w:rFonts w:ascii="Century Gothic" w:hAnsi="Century Gothic"/>
        </w:rPr>
      </w:pPr>
    </w:p>
    <w:p w14:paraId="344B40D5" w14:textId="77777777" w:rsidR="00762D2B" w:rsidRPr="00820971" w:rsidRDefault="00762D2B" w:rsidP="002E1FBE">
      <w:pPr>
        <w:rPr>
          <w:rFonts w:ascii="Century Gothic" w:hAnsi="Century Gothic"/>
        </w:rPr>
      </w:pPr>
    </w:p>
    <w:p w14:paraId="4602EAB1" w14:textId="77777777" w:rsidR="00762D2B" w:rsidRPr="00820971" w:rsidRDefault="00762D2B" w:rsidP="002E1FBE">
      <w:pPr>
        <w:rPr>
          <w:rFonts w:ascii="Century Gothic" w:hAnsi="Century Gothic"/>
        </w:rPr>
      </w:pPr>
    </w:p>
    <w:p w14:paraId="3D63C7D4" w14:textId="77777777" w:rsidR="00402CB5" w:rsidRDefault="00402CB5" w:rsidP="00402CB5">
      <w:pPr>
        <w:rPr>
          <w:rFonts w:ascii="Century Gothic" w:hAnsi="Century Gothic"/>
          <w:sz w:val="28"/>
          <w:szCs w:val="28"/>
        </w:rPr>
      </w:pPr>
    </w:p>
    <w:p w14:paraId="1BA1A904" w14:textId="77777777" w:rsidR="00833DD9" w:rsidRDefault="00833DD9" w:rsidP="00402CB5">
      <w:pPr>
        <w:rPr>
          <w:rFonts w:ascii="Century Gothic" w:hAnsi="Century Gothic"/>
          <w:sz w:val="28"/>
          <w:szCs w:val="28"/>
        </w:rPr>
      </w:pPr>
    </w:p>
    <w:p w14:paraId="23DDC842" w14:textId="77777777" w:rsidR="00833DD9" w:rsidRDefault="00833DD9" w:rsidP="00402CB5">
      <w:pPr>
        <w:rPr>
          <w:rFonts w:ascii="Century Gothic" w:hAnsi="Century Gothic"/>
          <w:sz w:val="28"/>
          <w:szCs w:val="28"/>
        </w:rPr>
      </w:pPr>
    </w:p>
    <w:p w14:paraId="6338AD80" w14:textId="206F9499" w:rsidR="00BC16DE" w:rsidRDefault="00402CB5" w:rsidP="00402CB5">
      <w:pPr>
        <w:rPr>
          <w:ins w:id="113" w:author="Microsoft Office User" w:date="2017-03-20T10:40:00Z"/>
          <w:rFonts w:ascii="Century Gothic" w:hAnsi="Century Gothic"/>
          <w:sz w:val="28"/>
          <w:szCs w:val="28"/>
        </w:rPr>
      </w:pPr>
      <w:r w:rsidRPr="00402CB5">
        <w:rPr>
          <w:rFonts w:ascii="Century Gothic" w:hAnsi="Century Gothic"/>
          <w:sz w:val="28"/>
          <w:szCs w:val="28"/>
        </w:rPr>
        <w:t>“In a competitive world, adversity is our ally.”</w:t>
      </w:r>
    </w:p>
    <w:p w14:paraId="1FDD3CB8" w14:textId="1064F460" w:rsidR="00402CB5" w:rsidRPr="00402CB5" w:rsidRDefault="00BC16DE" w:rsidP="00402CB5">
      <w:pPr>
        <w:rPr>
          <w:rFonts w:ascii="Century Gothic" w:hAnsi="Century Gothic"/>
          <w:sz w:val="28"/>
          <w:szCs w:val="28"/>
        </w:rPr>
      </w:pPr>
      <w:ins w:id="114" w:author="Microsoft Office User" w:date="2017-03-20T10:40:00Z">
        <w:r>
          <w:rPr>
            <w:rFonts w:ascii="Century Gothic" w:hAnsi="Century Gothic"/>
            <w:sz w:val="28"/>
            <w:szCs w:val="28"/>
          </w:rPr>
          <w:t>~</w:t>
        </w:r>
      </w:ins>
      <w:r w:rsidR="00402CB5" w:rsidRPr="00402CB5">
        <w:rPr>
          <w:rFonts w:ascii="Century Gothic" w:hAnsi="Century Gothic"/>
          <w:sz w:val="28"/>
          <w:szCs w:val="28"/>
        </w:rPr>
        <w:t>Seth Godin</w:t>
      </w:r>
    </w:p>
    <w:p w14:paraId="78F274CB" w14:textId="77777777" w:rsidR="00762D2B" w:rsidRDefault="00762D2B" w:rsidP="002E1FBE">
      <w:pPr>
        <w:rPr>
          <w:rFonts w:ascii="Century Gothic" w:hAnsi="Century Gothic"/>
        </w:rPr>
      </w:pPr>
    </w:p>
    <w:p w14:paraId="4521D135" w14:textId="77777777" w:rsidR="00402CB5" w:rsidRPr="00820971" w:rsidRDefault="00402CB5" w:rsidP="002E1FBE">
      <w:pPr>
        <w:rPr>
          <w:rFonts w:ascii="Century Gothic" w:hAnsi="Century Gothic"/>
        </w:rPr>
      </w:pPr>
    </w:p>
    <w:p w14:paraId="0877908D" w14:textId="77777777" w:rsidR="00762D2B" w:rsidRPr="00820971" w:rsidRDefault="00762D2B" w:rsidP="002E1FBE">
      <w:pPr>
        <w:rPr>
          <w:rFonts w:ascii="Century Gothic" w:hAnsi="Century Gothic"/>
        </w:rPr>
      </w:pPr>
    </w:p>
    <w:p w14:paraId="14F8991B" w14:textId="77777777" w:rsidR="00402CB5" w:rsidRPr="00820971" w:rsidRDefault="00402CB5" w:rsidP="00402CB5">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DF12DFD" w14:textId="201659C2" w:rsidR="00402CB5" w:rsidRDefault="00402CB5">
      <w:pPr>
        <w:rPr>
          <w:rFonts w:ascii="Century Gothic" w:hAnsi="Century Gothic"/>
        </w:rPr>
      </w:pPr>
      <w:r>
        <w:rPr>
          <w:rFonts w:ascii="Century Gothic" w:hAnsi="Century Gothic"/>
        </w:rPr>
        <w:br w:type="page"/>
      </w:r>
    </w:p>
    <w:p w14:paraId="147E1CC1" w14:textId="77777777" w:rsidR="00762D2B" w:rsidRPr="00820971" w:rsidRDefault="00762D2B" w:rsidP="002E1FBE">
      <w:pPr>
        <w:rPr>
          <w:rFonts w:ascii="Century Gothic" w:hAnsi="Century Gothic"/>
        </w:rPr>
      </w:pPr>
    </w:p>
    <w:p w14:paraId="587E28A9" w14:textId="77777777" w:rsidR="00762D2B" w:rsidRPr="00820971" w:rsidRDefault="00762D2B" w:rsidP="002E1FBE">
      <w:pPr>
        <w:rPr>
          <w:rFonts w:ascii="Century Gothic" w:hAnsi="Century Gothic"/>
        </w:rPr>
      </w:pPr>
    </w:p>
    <w:p w14:paraId="3C9AAB39" w14:textId="77777777" w:rsidR="00F56FB3" w:rsidRDefault="00F56FB3" w:rsidP="002E1FBE">
      <w:pPr>
        <w:rPr>
          <w:rFonts w:ascii="Century Gothic" w:hAnsi="Century Gothic"/>
          <w:sz w:val="28"/>
          <w:szCs w:val="28"/>
        </w:rPr>
      </w:pPr>
    </w:p>
    <w:p w14:paraId="14A7857F" w14:textId="77777777" w:rsidR="00F56FB3" w:rsidRDefault="00F56FB3" w:rsidP="002E1FBE">
      <w:pPr>
        <w:rPr>
          <w:rFonts w:ascii="Century Gothic" w:hAnsi="Century Gothic"/>
          <w:sz w:val="28"/>
          <w:szCs w:val="28"/>
        </w:rPr>
      </w:pPr>
    </w:p>
    <w:p w14:paraId="0BFFB76F" w14:textId="73A46DF9" w:rsidR="00BC16DE" w:rsidRDefault="00F56FB3" w:rsidP="002E1FBE">
      <w:pPr>
        <w:rPr>
          <w:ins w:id="115" w:author="Microsoft Office User" w:date="2017-03-20T10:40:00Z"/>
          <w:rFonts w:ascii="Century Gothic" w:hAnsi="Century Gothic"/>
          <w:sz w:val="28"/>
          <w:szCs w:val="28"/>
        </w:rPr>
      </w:pPr>
      <w:r w:rsidRPr="00F56FB3">
        <w:rPr>
          <w:rFonts w:ascii="Century Gothic" w:hAnsi="Century Gothic"/>
          <w:sz w:val="28"/>
          <w:szCs w:val="28"/>
        </w:rPr>
        <w:t>“</w:t>
      </w:r>
      <w:r w:rsidR="00515233">
        <w:rPr>
          <w:rFonts w:ascii="Century Gothic" w:hAnsi="Century Gothic"/>
          <w:sz w:val="28"/>
          <w:szCs w:val="28"/>
        </w:rPr>
        <w:t>The weak can never forgive. Forgiveness is the attribute of the strong</w:t>
      </w:r>
      <w:r w:rsidRPr="00F56FB3">
        <w:rPr>
          <w:rFonts w:ascii="Century Gothic" w:hAnsi="Century Gothic"/>
          <w:sz w:val="28"/>
          <w:szCs w:val="28"/>
        </w:rPr>
        <w:t>.”</w:t>
      </w:r>
    </w:p>
    <w:p w14:paraId="363AF99C" w14:textId="6C2CC569" w:rsidR="00F56FB3" w:rsidRDefault="00BC16DE" w:rsidP="002E1FBE">
      <w:pPr>
        <w:rPr>
          <w:rFonts w:ascii="Century Gothic" w:hAnsi="Century Gothic"/>
          <w:sz w:val="28"/>
          <w:szCs w:val="28"/>
        </w:rPr>
      </w:pPr>
      <w:ins w:id="116" w:author="Microsoft Office User" w:date="2017-03-20T10:40:00Z">
        <w:r>
          <w:rPr>
            <w:rFonts w:ascii="Century Gothic" w:hAnsi="Century Gothic"/>
            <w:sz w:val="28"/>
            <w:szCs w:val="28"/>
          </w:rPr>
          <w:t>~</w:t>
        </w:r>
      </w:ins>
      <w:r w:rsidR="00F56FB3">
        <w:rPr>
          <w:rFonts w:ascii="Century Gothic" w:hAnsi="Century Gothic"/>
          <w:sz w:val="28"/>
          <w:szCs w:val="28"/>
        </w:rPr>
        <w:t>Ma</w:t>
      </w:r>
      <w:r w:rsidR="00F56FB3" w:rsidRPr="00F56FB3">
        <w:rPr>
          <w:rFonts w:ascii="Century Gothic" w:hAnsi="Century Gothic"/>
          <w:sz w:val="28"/>
          <w:szCs w:val="28"/>
        </w:rPr>
        <w:t xml:space="preserve">hatma </w:t>
      </w:r>
      <w:r w:rsidR="00F56FB3">
        <w:rPr>
          <w:rFonts w:ascii="Century Gothic" w:hAnsi="Century Gothic"/>
          <w:sz w:val="28"/>
          <w:szCs w:val="28"/>
        </w:rPr>
        <w:t>G</w:t>
      </w:r>
      <w:r w:rsidR="00F56FB3" w:rsidRPr="00F56FB3">
        <w:rPr>
          <w:rFonts w:ascii="Century Gothic" w:hAnsi="Century Gothic"/>
          <w:sz w:val="28"/>
          <w:szCs w:val="28"/>
        </w:rPr>
        <w:t>and</w:t>
      </w:r>
      <w:r w:rsidR="00F56FB3">
        <w:rPr>
          <w:rFonts w:ascii="Century Gothic" w:hAnsi="Century Gothic"/>
          <w:sz w:val="28"/>
          <w:szCs w:val="28"/>
        </w:rPr>
        <w:t>h</w:t>
      </w:r>
      <w:r w:rsidR="00F56FB3" w:rsidRPr="00F56FB3">
        <w:rPr>
          <w:rFonts w:ascii="Century Gothic" w:hAnsi="Century Gothic"/>
          <w:sz w:val="28"/>
          <w:szCs w:val="28"/>
        </w:rPr>
        <w:t>i</w:t>
      </w:r>
    </w:p>
    <w:p w14:paraId="0F869B95" w14:textId="77777777" w:rsidR="00F56FB3" w:rsidRPr="00F56FB3" w:rsidRDefault="00F56FB3" w:rsidP="002E1FBE">
      <w:pPr>
        <w:rPr>
          <w:rFonts w:ascii="Century Gothic" w:hAnsi="Century Gothic"/>
          <w:sz w:val="28"/>
          <w:szCs w:val="28"/>
        </w:rPr>
      </w:pPr>
    </w:p>
    <w:p w14:paraId="1D1463FC" w14:textId="77777777" w:rsidR="00762D2B" w:rsidRPr="00820971" w:rsidRDefault="00762D2B" w:rsidP="002E1FBE">
      <w:pPr>
        <w:rPr>
          <w:rFonts w:ascii="Century Gothic" w:hAnsi="Century Gothic"/>
        </w:rPr>
      </w:pPr>
    </w:p>
    <w:p w14:paraId="0EFDB5FA" w14:textId="77777777" w:rsidR="00F56FB3" w:rsidRPr="00820971" w:rsidRDefault="00F56FB3" w:rsidP="00F56FB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48EC861" w14:textId="77777777" w:rsidR="00515233" w:rsidRDefault="00515233">
      <w:pPr>
        <w:rPr>
          <w:rFonts w:ascii="Century Gothic" w:hAnsi="Century Gothic"/>
        </w:rPr>
      </w:pPr>
      <w:r>
        <w:rPr>
          <w:rFonts w:ascii="Century Gothic" w:hAnsi="Century Gothic"/>
        </w:rPr>
        <w:br w:type="page"/>
      </w:r>
    </w:p>
    <w:p w14:paraId="3858F609" w14:textId="77777777" w:rsidR="00CD75CB" w:rsidRDefault="00CD75CB" w:rsidP="00F56FB3">
      <w:pPr>
        <w:rPr>
          <w:rFonts w:ascii="Century Gothic" w:hAnsi="Century Gothic"/>
        </w:rPr>
      </w:pPr>
    </w:p>
    <w:p w14:paraId="47E388DE" w14:textId="77777777" w:rsidR="00CD75CB" w:rsidRDefault="00CD75CB" w:rsidP="00F56FB3">
      <w:pPr>
        <w:rPr>
          <w:rFonts w:ascii="Century Gothic" w:hAnsi="Century Gothic"/>
        </w:rPr>
      </w:pPr>
    </w:p>
    <w:p w14:paraId="7F067F11" w14:textId="77777777" w:rsidR="00CD75CB" w:rsidRDefault="00CD75CB" w:rsidP="00F56FB3">
      <w:pPr>
        <w:rPr>
          <w:rFonts w:ascii="Century Gothic" w:hAnsi="Century Gothic"/>
        </w:rPr>
      </w:pPr>
    </w:p>
    <w:p w14:paraId="3745A7E3" w14:textId="77777777" w:rsidR="00CD75CB" w:rsidRDefault="00CD75CB" w:rsidP="00F56FB3">
      <w:pPr>
        <w:rPr>
          <w:rFonts w:ascii="Century Gothic" w:hAnsi="Century Gothic"/>
        </w:rPr>
      </w:pPr>
    </w:p>
    <w:p w14:paraId="6AE0B331" w14:textId="77777777" w:rsidR="00CD75CB" w:rsidRDefault="00CD75CB" w:rsidP="00F56FB3">
      <w:pPr>
        <w:rPr>
          <w:rFonts w:ascii="Century Gothic" w:hAnsi="Century Gothic"/>
        </w:rPr>
      </w:pPr>
    </w:p>
    <w:p w14:paraId="49474288" w14:textId="77777777" w:rsidR="00CD75CB" w:rsidRDefault="00CD75CB" w:rsidP="00F56FB3">
      <w:pPr>
        <w:rPr>
          <w:rFonts w:ascii="Century Gothic" w:hAnsi="Century Gothic"/>
        </w:rPr>
      </w:pPr>
    </w:p>
    <w:p w14:paraId="463E9314" w14:textId="77777777" w:rsidR="00CD75CB" w:rsidRDefault="00CD75CB" w:rsidP="00F56FB3">
      <w:pPr>
        <w:rPr>
          <w:rFonts w:ascii="Century Gothic" w:hAnsi="Century Gothic"/>
        </w:rPr>
      </w:pPr>
    </w:p>
    <w:p w14:paraId="0C9E2DCE" w14:textId="061BD2BC" w:rsidR="00BC16DE" w:rsidRDefault="00F56FB3" w:rsidP="00F56FB3">
      <w:pPr>
        <w:rPr>
          <w:ins w:id="11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“The day came when the risk to remain tight in a bud was more painful than the risk it took to blossom.</w:t>
      </w:r>
      <w:r w:rsidR="003F4AA3">
        <w:rPr>
          <w:rFonts w:ascii="Century Gothic" w:eastAsiaTheme="minorEastAsia" w:hAnsi="Century Gothic" w:cs="Helvetica Neue Light"/>
          <w:color w:val="101214"/>
          <w:sz w:val="28"/>
          <w:szCs w:val="28"/>
        </w:rPr>
        <w:t>”</w:t>
      </w:r>
    </w:p>
    <w:p w14:paraId="5A48738A" w14:textId="2B4FF79A" w:rsidR="00F56FB3" w:rsidRPr="00515233" w:rsidRDefault="00BC16DE" w:rsidP="00F56FB3">
      <w:pPr>
        <w:rPr>
          <w:rFonts w:ascii="Century Gothic" w:hAnsi="Century Gothic"/>
        </w:rPr>
      </w:pPr>
      <w:ins w:id="118" w:author="Microsoft Office User" w:date="2017-03-20T10:40:00Z">
        <w:r>
          <w:rPr>
            <w:rFonts w:ascii="Century Gothic" w:eastAsiaTheme="minorEastAsia" w:hAnsi="Century Gothic" w:cs="Helvetica Neue Light"/>
            <w:color w:val="101214"/>
            <w:sz w:val="28"/>
            <w:szCs w:val="28"/>
          </w:rPr>
          <w:t>~</w:t>
        </w:r>
      </w:ins>
      <w:proofErr w:type="spellStart"/>
      <w:r w:rsidR="003F4AA3">
        <w:rPr>
          <w:rFonts w:ascii="Century Gothic" w:eastAsiaTheme="minorEastAsia" w:hAnsi="Century Gothic" w:cs="Helvetica Neue Light"/>
          <w:color w:val="101214"/>
          <w:sz w:val="28"/>
          <w:szCs w:val="28"/>
        </w:rPr>
        <w:t>Anais</w:t>
      </w:r>
      <w:proofErr w:type="spellEnd"/>
      <w:r w:rsidR="003F4AA3">
        <w:rPr>
          <w:rFonts w:ascii="Century Gothic" w:eastAsiaTheme="minorEastAsia" w:hAnsi="Century Gothic" w:cs="Helvetica Neue Light"/>
          <w:color w:val="101214"/>
          <w:sz w:val="28"/>
          <w:szCs w:val="28"/>
        </w:rPr>
        <w:t xml:space="preserve"> Nin</w:t>
      </w:r>
    </w:p>
    <w:p w14:paraId="40CEC0C1" w14:textId="28855199" w:rsidR="00F56FB3" w:rsidRDefault="00F56FB3">
      <w:pPr>
        <w:rPr>
          <w:rFonts w:ascii="Century Gothic" w:hAnsi="Century Gothic"/>
        </w:rPr>
      </w:pPr>
      <w:r>
        <w:rPr>
          <w:rFonts w:ascii="Century Gothic" w:hAnsi="Century Gothic"/>
        </w:rPr>
        <w:br w:type="page"/>
      </w:r>
    </w:p>
    <w:p w14:paraId="620DFF2B" w14:textId="77777777" w:rsidR="00141430" w:rsidRDefault="00141430" w:rsidP="003F4AA3">
      <w:pPr>
        <w:rPr>
          <w:rFonts w:ascii="Century Gothic" w:eastAsiaTheme="minorEastAsia" w:hAnsi="Century Gothic" w:cs="Helvetica Neue Light"/>
          <w:color w:val="101214"/>
          <w:sz w:val="28"/>
          <w:szCs w:val="28"/>
        </w:rPr>
      </w:pPr>
    </w:p>
    <w:p w14:paraId="4E02FECB" w14:textId="77777777" w:rsidR="00141430" w:rsidRDefault="00141430" w:rsidP="003F4AA3">
      <w:pPr>
        <w:rPr>
          <w:rFonts w:ascii="Century Gothic" w:eastAsiaTheme="minorEastAsia" w:hAnsi="Century Gothic" w:cs="Helvetica Neue Light"/>
          <w:color w:val="101214"/>
          <w:sz w:val="28"/>
          <w:szCs w:val="28"/>
        </w:rPr>
      </w:pPr>
    </w:p>
    <w:p w14:paraId="63F59A58" w14:textId="77777777" w:rsidR="00141430" w:rsidRDefault="00141430" w:rsidP="003F4AA3">
      <w:pPr>
        <w:rPr>
          <w:rFonts w:ascii="Century Gothic" w:eastAsiaTheme="minorEastAsia" w:hAnsi="Century Gothic" w:cs="Helvetica Neue Light"/>
          <w:color w:val="101214"/>
          <w:sz w:val="28"/>
          <w:szCs w:val="28"/>
        </w:rPr>
      </w:pPr>
    </w:p>
    <w:p w14:paraId="35DA9887" w14:textId="747031B6" w:rsidR="00BC16DE" w:rsidRDefault="003F4AA3" w:rsidP="003F4AA3">
      <w:pPr>
        <w:rPr>
          <w:ins w:id="119"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“Having honor is the ability to live in the light.”</w:t>
      </w:r>
    </w:p>
    <w:p w14:paraId="3C1CE237" w14:textId="1E1A34C2" w:rsidR="003F4AA3" w:rsidRDefault="00BC16DE" w:rsidP="003F4AA3">
      <w:pPr>
        <w:rPr>
          <w:rFonts w:ascii="Century Gothic" w:eastAsiaTheme="minorEastAsia" w:hAnsi="Century Gothic" w:cs="Helvetica Neue Light"/>
          <w:color w:val="101214"/>
          <w:sz w:val="28"/>
          <w:szCs w:val="28"/>
        </w:rPr>
      </w:pPr>
      <w:ins w:id="120" w:author="Microsoft Office User" w:date="2017-03-20T10:40:00Z">
        <w:r>
          <w:rPr>
            <w:rFonts w:ascii="Century Gothic" w:eastAsiaTheme="minorEastAsia" w:hAnsi="Century Gothic" w:cs="Helvetica Neue Light"/>
            <w:color w:val="101214"/>
            <w:sz w:val="28"/>
            <w:szCs w:val="28"/>
          </w:rPr>
          <w:t>~</w:t>
        </w:r>
      </w:ins>
      <w:r w:rsidR="003F4AA3" w:rsidRPr="00820971">
        <w:rPr>
          <w:rFonts w:ascii="Century Gothic" w:eastAsiaTheme="minorEastAsia" w:hAnsi="Century Gothic" w:cs="Helvetica Neue Light"/>
          <w:color w:val="101214"/>
          <w:sz w:val="28"/>
          <w:szCs w:val="28"/>
        </w:rPr>
        <w:t>Unknown</w:t>
      </w:r>
    </w:p>
    <w:p w14:paraId="3E21ADC9" w14:textId="77777777" w:rsidR="003F4AA3" w:rsidRPr="00820971" w:rsidRDefault="003F4AA3" w:rsidP="003F4AA3">
      <w:pPr>
        <w:rPr>
          <w:rFonts w:ascii="Century Gothic" w:hAnsi="Century Gothic"/>
          <w:sz w:val="28"/>
          <w:szCs w:val="28"/>
        </w:rPr>
      </w:pPr>
    </w:p>
    <w:p w14:paraId="3B1F2E60" w14:textId="77777777" w:rsidR="003F4AA3" w:rsidRPr="00820971" w:rsidRDefault="003F4AA3" w:rsidP="003F4AA3">
      <w:pPr>
        <w:rPr>
          <w:rFonts w:ascii="Century Gothic" w:hAnsi="Century Gothic"/>
          <w:sz w:val="28"/>
          <w:szCs w:val="28"/>
        </w:rPr>
      </w:pPr>
    </w:p>
    <w:p w14:paraId="3642DCE9" w14:textId="77777777" w:rsidR="003F4AA3" w:rsidRPr="00820971" w:rsidRDefault="003F4AA3" w:rsidP="003F4AA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D98139B" w14:textId="2E2F46B9" w:rsidR="00141430" w:rsidRDefault="00141430">
      <w:pPr>
        <w:rPr>
          <w:rFonts w:ascii="Century Gothic" w:hAnsi="Century Gothic"/>
        </w:rPr>
      </w:pPr>
      <w:r>
        <w:rPr>
          <w:rFonts w:ascii="Century Gothic" w:hAnsi="Century Gothic"/>
        </w:rPr>
        <w:br w:type="page"/>
      </w:r>
    </w:p>
    <w:p w14:paraId="3C0D42F0" w14:textId="77777777" w:rsidR="00141430" w:rsidRDefault="00141430" w:rsidP="00141430">
      <w:pPr>
        <w:rPr>
          <w:rFonts w:ascii="Century Gothic" w:eastAsiaTheme="minorEastAsia" w:hAnsi="Century Gothic" w:cs="Helvetica Neue Light"/>
          <w:color w:val="101214"/>
          <w:sz w:val="28"/>
          <w:szCs w:val="28"/>
        </w:rPr>
      </w:pPr>
    </w:p>
    <w:p w14:paraId="63CDD883" w14:textId="77777777" w:rsidR="00141430" w:rsidRDefault="00141430" w:rsidP="00141430">
      <w:pPr>
        <w:rPr>
          <w:rFonts w:ascii="Century Gothic" w:eastAsiaTheme="minorEastAsia" w:hAnsi="Century Gothic" w:cs="Helvetica Neue Light"/>
          <w:color w:val="101214"/>
          <w:sz w:val="28"/>
          <w:szCs w:val="28"/>
        </w:rPr>
      </w:pPr>
    </w:p>
    <w:p w14:paraId="6E66B56A" w14:textId="0F3014E5" w:rsidR="00BC16DE" w:rsidRDefault="00141430" w:rsidP="00141430">
      <w:pPr>
        <w:rPr>
          <w:ins w:id="121"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“Go to work, get paid, no call, no show, you’re fired.”</w:t>
      </w:r>
    </w:p>
    <w:p w14:paraId="3D61DD7A" w14:textId="754A9386" w:rsidR="00141430" w:rsidRDefault="00BC16DE" w:rsidP="00141430">
      <w:pPr>
        <w:rPr>
          <w:rFonts w:ascii="Century Gothic" w:eastAsiaTheme="minorEastAsia" w:hAnsi="Century Gothic" w:cs="Helvetica Neue Light"/>
          <w:color w:val="101214"/>
          <w:sz w:val="28"/>
          <w:szCs w:val="28"/>
        </w:rPr>
      </w:pPr>
      <w:ins w:id="122" w:author="Microsoft Office User" w:date="2017-03-20T10:40:00Z">
        <w:r>
          <w:rPr>
            <w:rFonts w:ascii="Century Gothic" w:eastAsiaTheme="minorEastAsia" w:hAnsi="Century Gothic" w:cs="Helvetica Neue Light"/>
            <w:color w:val="101214"/>
            <w:sz w:val="28"/>
            <w:szCs w:val="28"/>
          </w:rPr>
          <w:t>~</w:t>
        </w:r>
      </w:ins>
      <w:r w:rsidR="00141430" w:rsidRPr="00820971">
        <w:rPr>
          <w:rFonts w:ascii="Century Gothic" w:eastAsiaTheme="minorEastAsia" w:hAnsi="Century Gothic" w:cs="Helvetica Neue Light"/>
          <w:color w:val="101214"/>
          <w:sz w:val="28"/>
          <w:szCs w:val="28"/>
        </w:rPr>
        <w:t>Darrell Curtis (aka my Dad)</w:t>
      </w:r>
    </w:p>
    <w:p w14:paraId="341D6866" w14:textId="77777777" w:rsidR="00141430" w:rsidRDefault="00141430" w:rsidP="00141430">
      <w:pPr>
        <w:rPr>
          <w:rFonts w:ascii="Century Gothic" w:eastAsiaTheme="minorEastAsia" w:hAnsi="Century Gothic" w:cs="Helvetica Neue Light"/>
          <w:color w:val="101214"/>
          <w:sz w:val="28"/>
          <w:szCs w:val="28"/>
        </w:rPr>
      </w:pPr>
    </w:p>
    <w:p w14:paraId="673ADC6E" w14:textId="77777777" w:rsidR="00141430" w:rsidRPr="00820971" w:rsidRDefault="00141430" w:rsidP="00141430">
      <w:pPr>
        <w:rPr>
          <w:rFonts w:ascii="Century Gothic" w:eastAsiaTheme="minorEastAsia" w:hAnsi="Century Gothic" w:cs="Helvetica Neue Light"/>
          <w:color w:val="101214"/>
          <w:sz w:val="28"/>
          <w:szCs w:val="28"/>
        </w:rPr>
      </w:pPr>
    </w:p>
    <w:p w14:paraId="66D5D370" w14:textId="77777777" w:rsidR="00141430" w:rsidRPr="00820971" w:rsidRDefault="00141430" w:rsidP="00141430">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6B8FEA5" w14:textId="58275DD2" w:rsidR="00141430" w:rsidRDefault="00141430">
      <w:pPr>
        <w:rPr>
          <w:rFonts w:ascii="Century Gothic" w:hAnsi="Century Gothic"/>
        </w:rPr>
      </w:pPr>
      <w:r>
        <w:rPr>
          <w:rFonts w:ascii="Century Gothic" w:hAnsi="Century Gothic"/>
        </w:rPr>
        <w:br w:type="page"/>
      </w:r>
    </w:p>
    <w:p w14:paraId="43158A03" w14:textId="77777777" w:rsidR="00807FE8" w:rsidRDefault="00807FE8" w:rsidP="00807FE8">
      <w:pPr>
        <w:rPr>
          <w:rFonts w:ascii="Century Gothic" w:hAnsi="Century Gothic"/>
          <w:sz w:val="28"/>
          <w:szCs w:val="28"/>
        </w:rPr>
      </w:pPr>
    </w:p>
    <w:p w14:paraId="2C5C747A" w14:textId="77777777" w:rsidR="00807FE8" w:rsidRDefault="00807FE8" w:rsidP="00807FE8">
      <w:pPr>
        <w:rPr>
          <w:rFonts w:ascii="Century Gothic" w:hAnsi="Century Gothic"/>
          <w:sz w:val="28"/>
          <w:szCs w:val="28"/>
        </w:rPr>
      </w:pPr>
    </w:p>
    <w:p w14:paraId="71ED288F" w14:textId="77777777" w:rsidR="00807FE8" w:rsidRDefault="00807FE8" w:rsidP="00807FE8">
      <w:pPr>
        <w:rPr>
          <w:rFonts w:ascii="Century Gothic" w:hAnsi="Century Gothic"/>
          <w:sz w:val="28"/>
          <w:szCs w:val="28"/>
        </w:rPr>
      </w:pPr>
    </w:p>
    <w:p w14:paraId="74DE8553" w14:textId="77777777" w:rsidR="00807FE8" w:rsidRDefault="00807FE8" w:rsidP="00807FE8">
      <w:pPr>
        <w:rPr>
          <w:rFonts w:ascii="Century Gothic" w:hAnsi="Century Gothic"/>
          <w:sz w:val="28"/>
          <w:szCs w:val="28"/>
        </w:rPr>
      </w:pPr>
    </w:p>
    <w:p w14:paraId="7B9F6BA7" w14:textId="77777777" w:rsidR="00807FE8" w:rsidRPr="00807FE8" w:rsidRDefault="00807FE8" w:rsidP="00807FE8">
      <w:pPr>
        <w:rPr>
          <w:rFonts w:ascii="Century Gothic" w:hAnsi="Century Gothic"/>
          <w:sz w:val="28"/>
          <w:szCs w:val="28"/>
        </w:rPr>
      </w:pPr>
      <w:r w:rsidRPr="00807FE8">
        <w:rPr>
          <w:rFonts w:ascii="Century Gothic" w:hAnsi="Century Gothic"/>
          <w:sz w:val="28"/>
          <w:szCs w:val="28"/>
        </w:rPr>
        <w:t>Go where your energy buzzes loudest, and set your goals from there.</w:t>
      </w:r>
    </w:p>
    <w:p w14:paraId="794736C6" w14:textId="77777777" w:rsidR="00405F06" w:rsidRDefault="00405F06" w:rsidP="002E1FBE">
      <w:pPr>
        <w:rPr>
          <w:rFonts w:ascii="Century Gothic" w:hAnsi="Century Gothic"/>
        </w:rPr>
      </w:pPr>
    </w:p>
    <w:p w14:paraId="3239F7A7" w14:textId="77777777" w:rsidR="00807FE8" w:rsidRDefault="00807FE8" w:rsidP="002E1FBE">
      <w:pPr>
        <w:rPr>
          <w:rFonts w:ascii="Century Gothic" w:hAnsi="Century Gothic"/>
        </w:rPr>
      </w:pPr>
    </w:p>
    <w:p w14:paraId="35E0F8C1" w14:textId="77777777" w:rsidR="00807FE8" w:rsidRDefault="00807FE8" w:rsidP="002E1FBE">
      <w:pPr>
        <w:rPr>
          <w:rFonts w:ascii="Century Gothic" w:hAnsi="Century Gothic"/>
        </w:rPr>
      </w:pPr>
    </w:p>
    <w:p w14:paraId="186DD5CA" w14:textId="77777777" w:rsidR="00807FE8" w:rsidRPr="00820971" w:rsidRDefault="00807FE8" w:rsidP="00807FE8">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2B3D7E3" w14:textId="48AF744F" w:rsidR="00807FE8" w:rsidRDefault="00807FE8">
      <w:pPr>
        <w:rPr>
          <w:rFonts w:ascii="Century Gothic" w:hAnsi="Century Gothic"/>
        </w:rPr>
      </w:pPr>
      <w:r>
        <w:rPr>
          <w:rFonts w:ascii="Century Gothic" w:hAnsi="Century Gothic"/>
        </w:rPr>
        <w:br w:type="page"/>
      </w:r>
    </w:p>
    <w:p w14:paraId="562C3A46" w14:textId="77777777" w:rsidR="00807FE8" w:rsidRDefault="00807FE8" w:rsidP="00807FE8">
      <w:pPr>
        <w:widowControl w:val="0"/>
        <w:autoSpaceDE w:val="0"/>
        <w:autoSpaceDN w:val="0"/>
        <w:adjustRightInd w:val="0"/>
        <w:rPr>
          <w:rFonts w:ascii="Century Gothic" w:eastAsiaTheme="minorEastAsia" w:hAnsi="Century Gothic" w:cs="Merriweather-Regular"/>
          <w:color w:val="131313"/>
          <w:sz w:val="28"/>
          <w:szCs w:val="28"/>
        </w:rPr>
      </w:pPr>
    </w:p>
    <w:p w14:paraId="1C6C58DE" w14:textId="77777777" w:rsidR="00B70E1A" w:rsidRDefault="00B70E1A" w:rsidP="00807FE8">
      <w:pPr>
        <w:widowControl w:val="0"/>
        <w:autoSpaceDE w:val="0"/>
        <w:autoSpaceDN w:val="0"/>
        <w:adjustRightInd w:val="0"/>
        <w:rPr>
          <w:rFonts w:ascii="Century Gothic" w:eastAsiaTheme="minorEastAsia" w:hAnsi="Century Gothic" w:cs="Merriweather-Regular"/>
          <w:color w:val="131313"/>
          <w:sz w:val="28"/>
          <w:szCs w:val="28"/>
        </w:rPr>
      </w:pPr>
    </w:p>
    <w:p w14:paraId="490A6ACC" w14:textId="429E5FBF" w:rsidR="00BC16DE" w:rsidRDefault="00807FE8" w:rsidP="00807FE8">
      <w:pPr>
        <w:widowControl w:val="0"/>
        <w:autoSpaceDE w:val="0"/>
        <w:autoSpaceDN w:val="0"/>
        <w:adjustRightInd w:val="0"/>
        <w:rPr>
          <w:ins w:id="123" w:author="Microsoft Office User" w:date="2017-03-20T10:40:00Z"/>
          <w:rFonts w:ascii="Century Gothic" w:eastAsiaTheme="minorEastAsia" w:hAnsi="Century Gothic" w:cs="Merriweather-Regular"/>
          <w:color w:val="131313"/>
          <w:sz w:val="28"/>
          <w:szCs w:val="28"/>
        </w:rPr>
      </w:pPr>
      <w:r w:rsidRPr="00807FE8">
        <w:rPr>
          <w:rFonts w:ascii="Century Gothic" w:eastAsiaTheme="minorEastAsia" w:hAnsi="Century Gothic" w:cs="Merriweather-Regular"/>
          <w:color w:val="131313"/>
          <w:sz w:val="28"/>
          <w:szCs w:val="28"/>
        </w:rPr>
        <w:t>“</w:t>
      </w:r>
      <w:r w:rsidR="002B4093">
        <w:rPr>
          <w:rFonts w:ascii="Century Gothic" w:eastAsiaTheme="minorEastAsia" w:hAnsi="Century Gothic" w:cs="Merriweather-Regular"/>
          <w:color w:val="131313"/>
          <w:sz w:val="28"/>
          <w:szCs w:val="28"/>
        </w:rPr>
        <w:t>Intimacy is not a happy medium. It is a way of being in which the tension between distance and closeness is dissolved and a new horizon appears. Intimacy is beyond fear</w:t>
      </w:r>
      <w:r w:rsidRPr="00807FE8">
        <w:rPr>
          <w:rFonts w:ascii="Century Gothic" w:eastAsiaTheme="minorEastAsia" w:hAnsi="Century Gothic" w:cs="Merriweather-Regular"/>
          <w:color w:val="131313"/>
          <w:sz w:val="28"/>
          <w:szCs w:val="28"/>
        </w:rPr>
        <w:t>.”</w:t>
      </w:r>
    </w:p>
    <w:p w14:paraId="7BF2D8DC" w14:textId="2FAFFC56" w:rsidR="00807FE8" w:rsidRDefault="00BC16DE" w:rsidP="00807FE8">
      <w:pPr>
        <w:widowControl w:val="0"/>
        <w:autoSpaceDE w:val="0"/>
        <w:autoSpaceDN w:val="0"/>
        <w:adjustRightInd w:val="0"/>
        <w:rPr>
          <w:rFonts w:ascii="Century Gothic" w:eastAsiaTheme="minorEastAsia" w:hAnsi="Century Gothic" w:cs="Helvetica Neue Light"/>
          <w:color w:val="101214"/>
          <w:sz w:val="28"/>
          <w:szCs w:val="28"/>
        </w:rPr>
      </w:pPr>
      <w:ins w:id="124" w:author="Microsoft Office User" w:date="2017-03-20T10:40:00Z">
        <w:r>
          <w:rPr>
            <w:rFonts w:ascii="Century Gothic" w:eastAsiaTheme="minorEastAsia" w:hAnsi="Century Gothic" w:cs="Merriweather-Regular"/>
            <w:color w:val="131313"/>
            <w:sz w:val="28"/>
            <w:szCs w:val="28"/>
          </w:rPr>
          <w:t>~</w:t>
        </w:r>
      </w:ins>
      <w:r w:rsidR="002B4093">
        <w:rPr>
          <w:rFonts w:ascii="Century Gothic" w:eastAsiaTheme="minorEastAsia" w:hAnsi="Century Gothic" w:cs="Merriweather-Regular"/>
          <w:color w:val="131313"/>
          <w:sz w:val="28"/>
          <w:szCs w:val="28"/>
        </w:rPr>
        <w:t xml:space="preserve">Henri </w:t>
      </w:r>
      <w:proofErr w:type="spellStart"/>
      <w:r w:rsidR="002B4093">
        <w:rPr>
          <w:rFonts w:ascii="Century Gothic" w:eastAsiaTheme="minorEastAsia" w:hAnsi="Century Gothic" w:cs="Merriweather-Regular"/>
          <w:color w:val="131313"/>
          <w:sz w:val="28"/>
          <w:szCs w:val="28"/>
        </w:rPr>
        <w:t>Nouwen</w:t>
      </w:r>
      <w:proofErr w:type="spellEnd"/>
      <w:r w:rsidR="00807FE8" w:rsidRPr="00807FE8">
        <w:rPr>
          <w:rFonts w:ascii="Century Gothic" w:eastAsiaTheme="minorEastAsia" w:hAnsi="Century Gothic" w:cs="Helvetica Neue Light"/>
          <w:color w:val="101214"/>
          <w:sz w:val="28"/>
          <w:szCs w:val="28"/>
        </w:rPr>
        <w:t xml:space="preserve"> </w:t>
      </w:r>
    </w:p>
    <w:p w14:paraId="6AC00C59" w14:textId="77777777" w:rsidR="00807FE8" w:rsidRDefault="00807FE8" w:rsidP="00807FE8">
      <w:pPr>
        <w:widowControl w:val="0"/>
        <w:autoSpaceDE w:val="0"/>
        <w:autoSpaceDN w:val="0"/>
        <w:adjustRightInd w:val="0"/>
        <w:rPr>
          <w:rFonts w:ascii="Century Gothic" w:eastAsiaTheme="minorEastAsia" w:hAnsi="Century Gothic" w:cs="Helvetica Neue Light"/>
          <w:color w:val="101214"/>
          <w:sz w:val="28"/>
          <w:szCs w:val="28"/>
        </w:rPr>
      </w:pPr>
    </w:p>
    <w:p w14:paraId="66F167E9" w14:textId="77777777" w:rsidR="00807FE8" w:rsidRPr="00807FE8" w:rsidRDefault="00807FE8" w:rsidP="00807FE8">
      <w:pPr>
        <w:widowControl w:val="0"/>
        <w:autoSpaceDE w:val="0"/>
        <w:autoSpaceDN w:val="0"/>
        <w:adjustRightInd w:val="0"/>
        <w:rPr>
          <w:rFonts w:ascii="Century Gothic" w:eastAsiaTheme="minorEastAsia" w:hAnsi="Century Gothic" w:cs="Helvetica Neue Light"/>
          <w:color w:val="101214"/>
          <w:sz w:val="28"/>
          <w:szCs w:val="28"/>
        </w:rPr>
      </w:pPr>
    </w:p>
    <w:p w14:paraId="70BBABF0" w14:textId="77777777" w:rsidR="00807FE8" w:rsidRPr="00820971" w:rsidRDefault="00807FE8" w:rsidP="00807FE8">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E0DD0F2" w14:textId="2E76608A" w:rsidR="00807FE8" w:rsidRDefault="00807FE8">
      <w:pPr>
        <w:rPr>
          <w:rFonts w:ascii="Century Gothic" w:hAnsi="Century Gothic"/>
        </w:rPr>
      </w:pPr>
      <w:r>
        <w:rPr>
          <w:rFonts w:ascii="Century Gothic" w:hAnsi="Century Gothic"/>
        </w:rPr>
        <w:br w:type="page"/>
      </w:r>
    </w:p>
    <w:p w14:paraId="32575B4A" w14:textId="77777777" w:rsidR="00C37EB2" w:rsidRDefault="00C37EB2" w:rsidP="00C37EB2">
      <w:pPr>
        <w:rPr>
          <w:rFonts w:ascii="Century Gothic" w:eastAsiaTheme="minorEastAsia" w:hAnsi="Century Gothic" w:cs="Helvetica Neue Light"/>
          <w:color w:val="101214"/>
          <w:sz w:val="28"/>
          <w:szCs w:val="28"/>
        </w:rPr>
      </w:pPr>
    </w:p>
    <w:p w14:paraId="5C55FA53" w14:textId="77777777" w:rsidR="00C37EB2" w:rsidRDefault="00C37EB2" w:rsidP="00C37EB2">
      <w:pPr>
        <w:rPr>
          <w:rFonts w:ascii="Century Gothic" w:eastAsiaTheme="minorEastAsia" w:hAnsi="Century Gothic" w:cs="Helvetica Neue Light"/>
          <w:color w:val="101214"/>
          <w:sz w:val="28"/>
          <w:szCs w:val="28"/>
        </w:rPr>
      </w:pPr>
    </w:p>
    <w:p w14:paraId="69713730" w14:textId="77777777" w:rsidR="00C37EB2" w:rsidRDefault="00C37EB2" w:rsidP="00C37EB2">
      <w:pPr>
        <w:rPr>
          <w:rFonts w:ascii="Century Gothic" w:eastAsiaTheme="minorEastAsia" w:hAnsi="Century Gothic" w:cs="Helvetica Neue Light"/>
          <w:color w:val="101214"/>
          <w:sz w:val="28"/>
          <w:szCs w:val="28"/>
        </w:rPr>
      </w:pPr>
    </w:p>
    <w:p w14:paraId="375F2200" w14:textId="77777777" w:rsidR="00C37EB2" w:rsidRDefault="00C37EB2" w:rsidP="00C37EB2">
      <w:pPr>
        <w:rPr>
          <w:rFonts w:ascii="Century Gothic" w:eastAsiaTheme="minorEastAsia" w:hAnsi="Century Gothic" w:cs="Helvetica Neue Light"/>
          <w:color w:val="101214"/>
          <w:sz w:val="28"/>
          <w:szCs w:val="28"/>
        </w:rPr>
      </w:pPr>
    </w:p>
    <w:p w14:paraId="0B5AEC96" w14:textId="77777777" w:rsidR="00BC5BEE" w:rsidRDefault="00BC5BEE" w:rsidP="00C37EB2">
      <w:pPr>
        <w:rPr>
          <w:rFonts w:ascii="Century Gothic" w:eastAsiaTheme="minorEastAsia" w:hAnsi="Century Gothic" w:cs="Helvetica Neue Light"/>
          <w:color w:val="101214"/>
          <w:sz w:val="28"/>
          <w:szCs w:val="28"/>
        </w:rPr>
      </w:pPr>
    </w:p>
    <w:p w14:paraId="3A32E506" w14:textId="77777777" w:rsidR="00BC5BEE" w:rsidRDefault="00BC5BEE" w:rsidP="00C37EB2">
      <w:pPr>
        <w:rPr>
          <w:rFonts w:ascii="Century Gothic" w:eastAsiaTheme="minorEastAsia" w:hAnsi="Century Gothic" w:cs="Helvetica Neue Light"/>
          <w:color w:val="101214"/>
          <w:sz w:val="28"/>
          <w:szCs w:val="28"/>
        </w:rPr>
      </w:pPr>
    </w:p>
    <w:p w14:paraId="0D703C1F" w14:textId="50CBF1F6" w:rsidR="00BC16DE" w:rsidRDefault="00C37EB2" w:rsidP="00C37EB2">
      <w:pPr>
        <w:rPr>
          <w:ins w:id="125"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“No act of kindness, no matter how small, is ever wasted.”</w:t>
      </w:r>
    </w:p>
    <w:p w14:paraId="497DFC03" w14:textId="25BF32AD" w:rsidR="00C37EB2" w:rsidRDefault="00BC16DE" w:rsidP="00C37EB2">
      <w:pPr>
        <w:rPr>
          <w:rFonts w:ascii="Century Gothic" w:eastAsiaTheme="minorEastAsia" w:hAnsi="Century Gothic" w:cs="Helvetica Neue Light"/>
          <w:color w:val="101214"/>
          <w:sz w:val="28"/>
          <w:szCs w:val="28"/>
        </w:rPr>
      </w:pPr>
      <w:ins w:id="126" w:author="Microsoft Office User" w:date="2017-03-20T10:40:00Z">
        <w:r>
          <w:rPr>
            <w:rFonts w:ascii="Century Gothic" w:eastAsiaTheme="minorEastAsia" w:hAnsi="Century Gothic" w:cs="Helvetica Neue Light"/>
            <w:color w:val="101214"/>
            <w:sz w:val="28"/>
            <w:szCs w:val="28"/>
          </w:rPr>
          <w:t>~</w:t>
        </w:r>
      </w:ins>
      <w:r w:rsidR="00C37EB2" w:rsidRPr="00820971">
        <w:rPr>
          <w:rFonts w:ascii="Century Gothic" w:eastAsiaTheme="minorEastAsia" w:hAnsi="Century Gothic" w:cs="Helvetica Neue Light"/>
          <w:color w:val="101214"/>
          <w:sz w:val="28"/>
          <w:szCs w:val="28"/>
        </w:rPr>
        <w:t>Aesop</w:t>
      </w:r>
    </w:p>
    <w:p w14:paraId="0E626846" w14:textId="64610A82" w:rsidR="00C37EB2" w:rsidRDefault="00C37EB2">
      <w:pPr>
        <w:rPr>
          <w:rFonts w:ascii="Century Gothic" w:hAnsi="Century Gothic"/>
        </w:rPr>
      </w:pPr>
      <w:r>
        <w:rPr>
          <w:rFonts w:ascii="Century Gothic" w:hAnsi="Century Gothic"/>
        </w:rPr>
        <w:br w:type="page"/>
      </w:r>
    </w:p>
    <w:p w14:paraId="3AD72905" w14:textId="77777777" w:rsidR="00C37EB2" w:rsidRDefault="00C37EB2" w:rsidP="00C37EB2">
      <w:pPr>
        <w:pStyle w:val="Default"/>
        <w:rPr>
          <w:rFonts w:ascii="Century Gothic" w:hAnsi="Century Gothic"/>
          <w:color w:val="auto"/>
          <w:sz w:val="28"/>
          <w:szCs w:val="28"/>
        </w:rPr>
      </w:pPr>
    </w:p>
    <w:p w14:paraId="6B4D7344" w14:textId="77777777" w:rsidR="00C37EB2" w:rsidRDefault="00C37EB2" w:rsidP="00C37EB2">
      <w:pPr>
        <w:pStyle w:val="Default"/>
        <w:rPr>
          <w:rFonts w:ascii="Century Gothic" w:hAnsi="Century Gothic"/>
          <w:color w:val="auto"/>
          <w:sz w:val="28"/>
          <w:szCs w:val="28"/>
        </w:rPr>
      </w:pPr>
    </w:p>
    <w:p w14:paraId="60A4C1FB" w14:textId="77777777" w:rsidR="00C37EB2" w:rsidRPr="00C37EB2" w:rsidRDefault="00C37EB2" w:rsidP="00C37EB2">
      <w:pPr>
        <w:pStyle w:val="Default"/>
        <w:rPr>
          <w:rFonts w:ascii="Century Gothic" w:hAnsi="Century Gothic"/>
          <w:color w:val="auto"/>
          <w:sz w:val="28"/>
          <w:szCs w:val="28"/>
        </w:rPr>
      </w:pPr>
      <w:r w:rsidRPr="00C37EB2">
        <w:rPr>
          <w:rFonts w:ascii="Century Gothic" w:hAnsi="Century Gothic"/>
          <w:color w:val="auto"/>
          <w:sz w:val="28"/>
          <w:szCs w:val="28"/>
        </w:rPr>
        <w:t>Trust is the ultimate risk, because it replaces our biggest fears. That’s why it’s so scary to give, so challenging to create, and so important to protect once we have it.</w:t>
      </w:r>
    </w:p>
    <w:p w14:paraId="2BB29213" w14:textId="77777777" w:rsidR="00C37EB2" w:rsidRDefault="00C37EB2" w:rsidP="00C37EB2">
      <w:pPr>
        <w:pStyle w:val="Default"/>
        <w:rPr>
          <w:rFonts w:ascii="Century Gothic" w:hAnsi="Century Gothic"/>
          <w:color w:val="auto"/>
          <w:sz w:val="24"/>
          <w:szCs w:val="24"/>
        </w:rPr>
      </w:pPr>
    </w:p>
    <w:p w14:paraId="2C5B04E2" w14:textId="77777777" w:rsidR="00C37EB2" w:rsidRPr="00820971" w:rsidRDefault="00C37EB2" w:rsidP="00C37EB2">
      <w:pPr>
        <w:pStyle w:val="Default"/>
        <w:rPr>
          <w:rFonts w:ascii="Century Gothic" w:hAnsi="Century Gothic"/>
          <w:color w:val="auto"/>
          <w:sz w:val="24"/>
          <w:szCs w:val="24"/>
        </w:rPr>
      </w:pPr>
    </w:p>
    <w:p w14:paraId="7C9ABF36" w14:textId="77777777" w:rsidR="00C37EB2" w:rsidRPr="00820971" w:rsidRDefault="00C37EB2" w:rsidP="00C37EB2">
      <w:pPr>
        <w:pStyle w:val="Default"/>
        <w:rPr>
          <w:rFonts w:ascii="Century Gothic" w:hAnsi="Century Gothic" w:cs="Times New Roman"/>
          <w:color w:val="auto"/>
          <w:sz w:val="16"/>
          <w:szCs w:val="16"/>
        </w:rPr>
      </w:pPr>
    </w:p>
    <w:p w14:paraId="57A6726D" w14:textId="77777777" w:rsidR="00C37EB2" w:rsidRPr="00820971" w:rsidRDefault="00C37EB2" w:rsidP="00C37EB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9DD1ABA" w14:textId="2780AA86" w:rsidR="00C37EB2" w:rsidRDefault="00C37EB2">
      <w:pPr>
        <w:rPr>
          <w:rFonts w:ascii="Century Gothic" w:hAnsi="Century Gothic"/>
        </w:rPr>
      </w:pPr>
      <w:r>
        <w:rPr>
          <w:rFonts w:ascii="Century Gothic" w:hAnsi="Century Gothic"/>
        </w:rPr>
        <w:br w:type="page"/>
      </w:r>
    </w:p>
    <w:p w14:paraId="38FEDE4B" w14:textId="77777777" w:rsidR="00C37EB2" w:rsidRDefault="00C37EB2" w:rsidP="00C37EB2">
      <w:pPr>
        <w:pStyle w:val="Default"/>
        <w:rPr>
          <w:rFonts w:ascii="Century Gothic" w:hAnsi="Century Gothic"/>
          <w:sz w:val="32"/>
          <w:szCs w:val="32"/>
        </w:rPr>
      </w:pPr>
    </w:p>
    <w:p w14:paraId="24A2A868" w14:textId="77777777" w:rsidR="00C37EB2" w:rsidRDefault="00C37EB2" w:rsidP="00C37EB2">
      <w:pPr>
        <w:pStyle w:val="Default"/>
        <w:rPr>
          <w:rFonts w:ascii="Century Gothic" w:hAnsi="Century Gothic"/>
          <w:sz w:val="32"/>
          <w:szCs w:val="32"/>
        </w:rPr>
      </w:pPr>
    </w:p>
    <w:p w14:paraId="0F236A5C" w14:textId="77777777" w:rsidR="00C37EB2" w:rsidRDefault="00C37EB2" w:rsidP="00C37EB2">
      <w:pPr>
        <w:pStyle w:val="Default"/>
        <w:rPr>
          <w:rFonts w:ascii="Century Gothic" w:hAnsi="Century Gothic"/>
          <w:sz w:val="32"/>
          <w:szCs w:val="32"/>
        </w:rPr>
      </w:pPr>
    </w:p>
    <w:p w14:paraId="5CB41753" w14:textId="77777777" w:rsidR="00C37EB2" w:rsidRDefault="00C37EB2" w:rsidP="00C37EB2">
      <w:pPr>
        <w:pStyle w:val="Default"/>
        <w:rPr>
          <w:rFonts w:ascii="Century Gothic" w:hAnsi="Century Gothic"/>
          <w:sz w:val="32"/>
          <w:szCs w:val="32"/>
        </w:rPr>
      </w:pPr>
    </w:p>
    <w:p w14:paraId="03EFA512" w14:textId="77777777" w:rsidR="00C37EB2" w:rsidRDefault="00C37EB2" w:rsidP="00C37EB2">
      <w:pPr>
        <w:pStyle w:val="Default"/>
        <w:rPr>
          <w:rFonts w:ascii="Century Gothic" w:hAnsi="Century Gothic"/>
          <w:sz w:val="32"/>
          <w:szCs w:val="32"/>
        </w:rPr>
      </w:pPr>
    </w:p>
    <w:p w14:paraId="1B9C55D2" w14:textId="77777777" w:rsidR="00C37EB2" w:rsidRDefault="00C37EB2" w:rsidP="00C37EB2">
      <w:pPr>
        <w:pStyle w:val="Default"/>
        <w:rPr>
          <w:rFonts w:ascii="Century Gothic" w:hAnsi="Century Gothic"/>
          <w:sz w:val="32"/>
          <w:szCs w:val="32"/>
        </w:rPr>
      </w:pPr>
    </w:p>
    <w:p w14:paraId="43847DEA" w14:textId="31854E80" w:rsidR="00C37EB2" w:rsidRPr="00C37EB2" w:rsidRDefault="00C37EB2" w:rsidP="00C37EB2">
      <w:pPr>
        <w:pStyle w:val="Default"/>
        <w:rPr>
          <w:rFonts w:ascii="Century Gothic" w:hAnsi="Century Gothic"/>
          <w:sz w:val="32"/>
          <w:szCs w:val="32"/>
        </w:rPr>
      </w:pPr>
      <w:r w:rsidRPr="00C37EB2">
        <w:rPr>
          <w:rFonts w:ascii="Century Gothic" w:hAnsi="Century Gothic"/>
          <w:sz w:val="32"/>
          <w:szCs w:val="32"/>
        </w:rPr>
        <w:t>Grow or be left behind by those that do.</w:t>
      </w:r>
    </w:p>
    <w:p w14:paraId="0E1A91E0" w14:textId="4CDF42B0" w:rsidR="00C37EB2" w:rsidRDefault="00C37EB2">
      <w:pPr>
        <w:rPr>
          <w:rFonts w:ascii="Century Gothic" w:hAnsi="Century Gothic"/>
        </w:rPr>
      </w:pPr>
      <w:r>
        <w:rPr>
          <w:rFonts w:ascii="Century Gothic" w:hAnsi="Century Gothic"/>
        </w:rPr>
        <w:br w:type="page"/>
      </w:r>
    </w:p>
    <w:p w14:paraId="2C0E3B1F" w14:textId="77777777" w:rsidR="00807FE8" w:rsidRDefault="00807FE8" w:rsidP="002E1FBE">
      <w:pPr>
        <w:rPr>
          <w:rFonts w:ascii="Century Gothic" w:hAnsi="Century Gothic"/>
        </w:rPr>
      </w:pPr>
    </w:p>
    <w:p w14:paraId="1B352B1C" w14:textId="77777777" w:rsidR="00C37EB2" w:rsidRDefault="00C37EB2" w:rsidP="00C37EB2">
      <w:pPr>
        <w:rPr>
          <w:rFonts w:ascii="Century Gothic" w:eastAsiaTheme="minorEastAsia" w:hAnsi="Century Gothic" w:cs="Helvetica Neue Light"/>
          <w:color w:val="101214"/>
          <w:sz w:val="28"/>
          <w:szCs w:val="28"/>
        </w:rPr>
      </w:pPr>
    </w:p>
    <w:p w14:paraId="61C3914F" w14:textId="77777777" w:rsidR="00C37EB2" w:rsidRDefault="00C37EB2" w:rsidP="00C37EB2">
      <w:pPr>
        <w:rPr>
          <w:rFonts w:ascii="Century Gothic" w:eastAsiaTheme="minorEastAsia" w:hAnsi="Century Gothic" w:cs="Helvetica Neue Light"/>
          <w:color w:val="101214"/>
          <w:sz w:val="28"/>
          <w:szCs w:val="28"/>
        </w:rPr>
      </w:pPr>
    </w:p>
    <w:p w14:paraId="3307E047" w14:textId="62214084" w:rsidR="00BC16DE" w:rsidRDefault="00C37EB2" w:rsidP="00C37EB2">
      <w:pPr>
        <w:rPr>
          <w:ins w:id="12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"It </w:t>
      </w:r>
      <w:proofErr w:type="spellStart"/>
      <w:r w:rsidRPr="00820971">
        <w:rPr>
          <w:rFonts w:ascii="Century Gothic" w:eastAsiaTheme="minorEastAsia" w:hAnsi="Century Gothic" w:cs="Helvetica Neue Light"/>
          <w:color w:val="101214"/>
          <w:sz w:val="28"/>
          <w:szCs w:val="28"/>
        </w:rPr>
        <w:t>ain't</w:t>
      </w:r>
      <w:proofErr w:type="spellEnd"/>
      <w:r w:rsidRPr="00820971">
        <w:rPr>
          <w:rFonts w:ascii="Century Gothic" w:eastAsiaTheme="minorEastAsia" w:hAnsi="Century Gothic" w:cs="Helvetica Neue Light"/>
          <w:color w:val="101214"/>
          <w:sz w:val="28"/>
          <w:szCs w:val="28"/>
        </w:rPr>
        <w:t xml:space="preserve"> what you don't know that gets you into trouble, it's what you know for sure that just </w:t>
      </w:r>
      <w:proofErr w:type="spellStart"/>
      <w:r w:rsidRPr="00820971">
        <w:rPr>
          <w:rFonts w:ascii="Century Gothic" w:eastAsiaTheme="minorEastAsia" w:hAnsi="Century Gothic" w:cs="Helvetica Neue Light"/>
          <w:color w:val="101214"/>
          <w:sz w:val="28"/>
          <w:szCs w:val="28"/>
        </w:rPr>
        <w:t>ain't</w:t>
      </w:r>
      <w:proofErr w:type="spellEnd"/>
      <w:r w:rsidRPr="00820971">
        <w:rPr>
          <w:rFonts w:ascii="Century Gothic" w:eastAsiaTheme="minorEastAsia" w:hAnsi="Century Gothic" w:cs="Helvetica Neue Light"/>
          <w:color w:val="101214"/>
          <w:sz w:val="28"/>
          <w:szCs w:val="28"/>
        </w:rPr>
        <w:t xml:space="preserve"> so."</w:t>
      </w:r>
    </w:p>
    <w:p w14:paraId="1892C52B" w14:textId="5033DDEE" w:rsidR="00C37EB2" w:rsidRDefault="00BC16DE" w:rsidP="00C37EB2">
      <w:pPr>
        <w:rPr>
          <w:rFonts w:ascii="Century Gothic" w:eastAsiaTheme="minorEastAsia" w:hAnsi="Century Gothic" w:cs="Helvetica Neue Light"/>
          <w:color w:val="101214"/>
          <w:sz w:val="28"/>
          <w:szCs w:val="28"/>
        </w:rPr>
      </w:pPr>
      <w:ins w:id="128" w:author="Microsoft Office User" w:date="2017-03-20T10:40:00Z">
        <w:r>
          <w:rPr>
            <w:rFonts w:ascii="Century Gothic" w:eastAsiaTheme="minorEastAsia" w:hAnsi="Century Gothic" w:cs="Helvetica Neue Light"/>
            <w:color w:val="101214"/>
            <w:sz w:val="28"/>
            <w:szCs w:val="28"/>
          </w:rPr>
          <w:t>~</w:t>
        </w:r>
      </w:ins>
      <w:r w:rsidR="00C37EB2" w:rsidRPr="00820971">
        <w:rPr>
          <w:rFonts w:ascii="Century Gothic" w:eastAsiaTheme="minorEastAsia" w:hAnsi="Century Gothic" w:cs="Helvetica Neue Light"/>
          <w:color w:val="101214"/>
          <w:sz w:val="28"/>
          <w:szCs w:val="28"/>
        </w:rPr>
        <w:t>Mark Twain</w:t>
      </w:r>
    </w:p>
    <w:p w14:paraId="238E6A06" w14:textId="77777777" w:rsidR="00C37EB2" w:rsidRPr="00820971" w:rsidRDefault="00C37EB2" w:rsidP="00C37EB2">
      <w:pPr>
        <w:rPr>
          <w:rFonts w:ascii="Century Gothic" w:eastAsiaTheme="minorEastAsia" w:hAnsi="Century Gothic" w:cs="Helvetica Neue Light"/>
          <w:color w:val="101214"/>
          <w:sz w:val="28"/>
          <w:szCs w:val="28"/>
        </w:rPr>
      </w:pPr>
    </w:p>
    <w:p w14:paraId="51A2BDF7" w14:textId="77777777" w:rsidR="00C37EB2" w:rsidRPr="00820971" w:rsidRDefault="00C37EB2" w:rsidP="00C37EB2">
      <w:pPr>
        <w:rPr>
          <w:rFonts w:ascii="Century Gothic" w:eastAsiaTheme="minorEastAsia" w:hAnsi="Century Gothic" w:cs="Helvetica Neue Light"/>
          <w:color w:val="101214"/>
          <w:sz w:val="28"/>
          <w:szCs w:val="28"/>
        </w:rPr>
      </w:pPr>
    </w:p>
    <w:p w14:paraId="6B5E812C" w14:textId="77777777" w:rsidR="00C37EB2" w:rsidRDefault="00C37EB2" w:rsidP="00C37EB2">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E9B418C" w14:textId="29863788" w:rsidR="00C37EB2" w:rsidRDefault="00C37EB2">
      <w:pPr>
        <w:rPr>
          <w:rFonts w:ascii="Century Gothic" w:hAnsi="Century Gothic"/>
        </w:rPr>
      </w:pPr>
      <w:r>
        <w:rPr>
          <w:rFonts w:ascii="Century Gothic" w:hAnsi="Century Gothic"/>
        </w:rPr>
        <w:br w:type="page"/>
      </w:r>
    </w:p>
    <w:p w14:paraId="3EBB6C1C" w14:textId="77777777" w:rsidR="00D2733F" w:rsidRDefault="00D2733F" w:rsidP="00D2733F">
      <w:pPr>
        <w:rPr>
          <w:rFonts w:ascii="Century Gothic" w:hAnsi="Century Gothic"/>
          <w:sz w:val="28"/>
          <w:szCs w:val="28"/>
        </w:rPr>
      </w:pPr>
    </w:p>
    <w:p w14:paraId="372F3F8B" w14:textId="77777777" w:rsidR="00D2733F" w:rsidRDefault="00D2733F" w:rsidP="00D2733F">
      <w:pPr>
        <w:rPr>
          <w:rFonts w:ascii="Century Gothic" w:hAnsi="Century Gothic"/>
          <w:sz w:val="28"/>
          <w:szCs w:val="28"/>
        </w:rPr>
      </w:pPr>
    </w:p>
    <w:p w14:paraId="2AA59B61" w14:textId="77777777" w:rsidR="00D2733F" w:rsidRDefault="00D2733F" w:rsidP="00D2733F">
      <w:pPr>
        <w:rPr>
          <w:rFonts w:ascii="Century Gothic" w:hAnsi="Century Gothic"/>
          <w:sz w:val="28"/>
          <w:szCs w:val="28"/>
        </w:rPr>
      </w:pPr>
    </w:p>
    <w:p w14:paraId="70D5E101" w14:textId="30B4F4C0" w:rsidR="00BC16DE" w:rsidRDefault="00D2733F" w:rsidP="00D2733F">
      <w:pPr>
        <w:rPr>
          <w:ins w:id="129" w:author="Microsoft Office User" w:date="2017-03-20T10:40:00Z"/>
          <w:rFonts w:ascii="Century Gothic" w:hAnsi="Century Gothic"/>
          <w:sz w:val="28"/>
          <w:szCs w:val="28"/>
        </w:rPr>
      </w:pPr>
      <w:r w:rsidRPr="00D2733F">
        <w:rPr>
          <w:rFonts w:ascii="Century Gothic" w:hAnsi="Century Gothic"/>
          <w:sz w:val="28"/>
          <w:szCs w:val="28"/>
        </w:rPr>
        <w:t>“The best way to find yourself is to lose yourself in the service of others.”</w:t>
      </w:r>
    </w:p>
    <w:p w14:paraId="1B80A8BA" w14:textId="5825D2A1" w:rsidR="00D2733F" w:rsidRDefault="00BC16DE" w:rsidP="00D2733F">
      <w:pPr>
        <w:rPr>
          <w:rFonts w:ascii="Century Gothic" w:hAnsi="Century Gothic"/>
          <w:sz w:val="28"/>
          <w:szCs w:val="28"/>
        </w:rPr>
      </w:pPr>
      <w:ins w:id="130" w:author="Microsoft Office User" w:date="2017-03-20T10:40:00Z">
        <w:r>
          <w:rPr>
            <w:rFonts w:ascii="Century Gothic" w:hAnsi="Century Gothic"/>
            <w:sz w:val="28"/>
            <w:szCs w:val="28"/>
          </w:rPr>
          <w:t>~</w:t>
        </w:r>
      </w:ins>
      <w:r w:rsidR="00D2733F" w:rsidRPr="00D2733F">
        <w:rPr>
          <w:rFonts w:ascii="Century Gothic" w:hAnsi="Century Gothic"/>
          <w:sz w:val="28"/>
          <w:szCs w:val="28"/>
        </w:rPr>
        <w:t>Mahatma Gandhi</w:t>
      </w:r>
    </w:p>
    <w:p w14:paraId="3D6FFFCB" w14:textId="77777777" w:rsidR="00D2733F" w:rsidRDefault="00D2733F" w:rsidP="00D2733F">
      <w:pPr>
        <w:rPr>
          <w:rFonts w:ascii="Century Gothic" w:hAnsi="Century Gothic"/>
          <w:sz w:val="28"/>
          <w:szCs w:val="28"/>
        </w:rPr>
      </w:pPr>
    </w:p>
    <w:p w14:paraId="04C6026F" w14:textId="77777777" w:rsidR="00D2733F" w:rsidRPr="00D2733F" w:rsidRDefault="00D2733F" w:rsidP="00D2733F">
      <w:pPr>
        <w:rPr>
          <w:rFonts w:ascii="Century Gothic" w:hAnsi="Century Gothic"/>
          <w:sz w:val="28"/>
          <w:szCs w:val="28"/>
        </w:rPr>
      </w:pPr>
    </w:p>
    <w:p w14:paraId="6AA42D4A" w14:textId="77777777" w:rsidR="00D2733F" w:rsidRDefault="00D2733F" w:rsidP="00D2733F">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D0D1D99" w14:textId="3B5808C2" w:rsidR="00D2733F" w:rsidRDefault="00D2733F">
      <w:pPr>
        <w:rPr>
          <w:rFonts w:ascii="Century Gothic" w:hAnsi="Century Gothic"/>
        </w:rPr>
      </w:pPr>
      <w:r>
        <w:rPr>
          <w:rFonts w:ascii="Century Gothic" w:hAnsi="Century Gothic"/>
        </w:rPr>
        <w:br w:type="page"/>
      </w:r>
    </w:p>
    <w:p w14:paraId="3B54C94D" w14:textId="77777777" w:rsidR="00C37EB2" w:rsidRDefault="00C37EB2" w:rsidP="002E1FBE">
      <w:pPr>
        <w:rPr>
          <w:rFonts w:ascii="Century Gothic" w:hAnsi="Century Gothic"/>
        </w:rPr>
      </w:pPr>
    </w:p>
    <w:p w14:paraId="120140CD" w14:textId="77777777" w:rsidR="00D2733F" w:rsidRDefault="00D2733F" w:rsidP="00D2733F">
      <w:pPr>
        <w:rPr>
          <w:rFonts w:ascii="Century Gothic" w:eastAsiaTheme="minorEastAsia" w:hAnsi="Century Gothic" w:cs="Helvetica Neue Light"/>
          <w:color w:val="101214"/>
          <w:sz w:val="28"/>
          <w:szCs w:val="28"/>
        </w:rPr>
      </w:pPr>
    </w:p>
    <w:p w14:paraId="47A94BF0" w14:textId="77777777" w:rsidR="00DF421B" w:rsidRDefault="00DF421B" w:rsidP="00D2733F">
      <w:pPr>
        <w:rPr>
          <w:rFonts w:ascii="Century Gothic" w:eastAsiaTheme="minorEastAsia" w:hAnsi="Century Gothic" w:cs="Helvetica Neue Light"/>
          <w:color w:val="101214"/>
          <w:sz w:val="28"/>
          <w:szCs w:val="28"/>
        </w:rPr>
      </w:pPr>
    </w:p>
    <w:p w14:paraId="3E0E60A7" w14:textId="291E39B3" w:rsidR="00BC16DE" w:rsidRDefault="00D2733F" w:rsidP="00D2733F">
      <w:pPr>
        <w:rPr>
          <w:ins w:id="131"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“The most important thing in communication is to hear what isn’t being said.”</w:t>
      </w:r>
    </w:p>
    <w:p w14:paraId="529EAE57" w14:textId="489EAB4D" w:rsidR="00D2733F" w:rsidRPr="00820971" w:rsidRDefault="00BC16DE" w:rsidP="00D2733F">
      <w:pPr>
        <w:rPr>
          <w:rFonts w:ascii="Century Gothic" w:hAnsi="Century Gothic"/>
          <w:sz w:val="28"/>
          <w:szCs w:val="28"/>
        </w:rPr>
      </w:pPr>
      <w:ins w:id="132" w:author="Microsoft Office User" w:date="2017-03-20T10:40:00Z">
        <w:r>
          <w:rPr>
            <w:rFonts w:ascii="Century Gothic" w:eastAsiaTheme="minorEastAsia" w:hAnsi="Century Gothic" w:cs="Helvetica Neue Light"/>
            <w:color w:val="101214"/>
            <w:sz w:val="28"/>
            <w:szCs w:val="28"/>
          </w:rPr>
          <w:t>~</w:t>
        </w:r>
      </w:ins>
      <w:r w:rsidR="00D2733F" w:rsidRPr="00820971">
        <w:rPr>
          <w:rFonts w:ascii="Century Gothic" w:eastAsiaTheme="minorEastAsia" w:hAnsi="Century Gothic" w:cs="Helvetica Neue Light"/>
          <w:color w:val="101214"/>
          <w:sz w:val="28"/>
          <w:szCs w:val="28"/>
        </w:rPr>
        <w:t xml:space="preserve">Peter </w:t>
      </w:r>
      <w:proofErr w:type="spellStart"/>
      <w:r w:rsidR="00D2733F" w:rsidRPr="00820971">
        <w:rPr>
          <w:rFonts w:ascii="Century Gothic" w:eastAsiaTheme="minorEastAsia" w:hAnsi="Century Gothic" w:cs="Helvetica Neue Light"/>
          <w:color w:val="101214"/>
          <w:sz w:val="28"/>
          <w:szCs w:val="28"/>
        </w:rPr>
        <w:t>Drucker</w:t>
      </w:r>
      <w:proofErr w:type="spellEnd"/>
    </w:p>
    <w:p w14:paraId="6F365254" w14:textId="77777777" w:rsidR="00D2733F" w:rsidRPr="00820971" w:rsidRDefault="00D2733F" w:rsidP="00D2733F">
      <w:pPr>
        <w:rPr>
          <w:rFonts w:ascii="Century Gothic" w:hAnsi="Century Gothic"/>
        </w:rPr>
      </w:pPr>
    </w:p>
    <w:p w14:paraId="2454E44B" w14:textId="77777777" w:rsidR="00D2733F" w:rsidRPr="00820971" w:rsidRDefault="00D2733F" w:rsidP="00D2733F">
      <w:pPr>
        <w:rPr>
          <w:rFonts w:ascii="Century Gothic" w:hAnsi="Century Gothic"/>
        </w:rPr>
      </w:pPr>
    </w:p>
    <w:p w14:paraId="67C6CD43" w14:textId="77777777" w:rsidR="00D2733F" w:rsidRPr="00820971" w:rsidRDefault="00D2733F" w:rsidP="00D2733F">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52E7D29" w14:textId="50BD7023" w:rsidR="00D2733F" w:rsidRDefault="00D2733F">
      <w:pPr>
        <w:rPr>
          <w:rFonts w:ascii="Century Gothic" w:hAnsi="Century Gothic"/>
        </w:rPr>
      </w:pPr>
      <w:r>
        <w:rPr>
          <w:rFonts w:ascii="Century Gothic" w:hAnsi="Century Gothic"/>
        </w:rPr>
        <w:br w:type="page"/>
      </w:r>
    </w:p>
    <w:p w14:paraId="5B7D9841" w14:textId="77777777" w:rsidR="002F6400" w:rsidRDefault="002F6400" w:rsidP="002F6400">
      <w:pPr>
        <w:rPr>
          <w:rFonts w:ascii="Century Gothic" w:eastAsiaTheme="minorEastAsia" w:hAnsi="Century Gothic" w:cs="Helvetica Neue Light"/>
          <w:color w:val="101214"/>
          <w:sz w:val="28"/>
          <w:szCs w:val="28"/>
        </w:rPr>
      </w:pPr>
    </w:p>
    <w:p w14:paraId="54FAC4F7" w14:textId="77777777" w:rsidR="002F6400" w:rsidRDefault="002F6400" w:rsidP="002F6400">
      <w:pPr>
        <w:rPr>
          <w:rFonts w:ascii="Century Gothic" w:eastAsiaTheme="minorEastAsia" w:hAnsi="Century Gothic" w:cs="Helvetica Neue Light"/>
          <w:color w:val="101214"/>
          <w:sz w:val="28"/>
          <w:szCs w:val="28"/>
        </w:rPr>
      </w:pPr>
    </w:p>
    <w:p w14:paraId="76349B63" w14:textId="7AD87FDD" w:rsidR="00B902D8" w:rsidRDefault="002F6400" w:rsidP="002F6400">
      <w:pPr>
        <w:rPr>
          <w:ins w:id="133" w:author="Microsoft Office User" w:date="2017-03-20T10:2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sidR="00B0658F">
        <w:rPr>
          <w:rFonts w:ascii="Century Gothic" w:eastAsiaTheme="minorEastAsia" w:hAnsi="Century Gothic" w:cs="Helvetica Neue Light"/>
          <w:color w:val="101214"/>
          <w:sz w:val="28"/>
          <w:szCs w:val="28"/>
        </w:rPr>
        <w:t>Nothing great is created suddenly, any more than a bunch of grapes or a fig. If you tell me that you desire a fig</w:t>
      </w:r>
      <w:ins w:id="134" w:author="Microsoft Office User" w:date="2017-03-20T10:19:00Z">
        <w:r w:rsidR="00B902D8">
          <w:rPr>
            <w:rFonts w:ascii="Century Gothic" w:eastAsiaTheme="minorEastAsia" w:hAnsi="Century Gothic" w:cs="Helvetica Neue Light"/>
            <w:color w:val="101214"/>
            <w:sz w:val="28"/>
            <w:szCs w:val="28"/>
          </w:rPr>
          <w:t xml:space="preserve">, </w:t>
        </w:r>
      </w:ins>
      <w:r w:rsidR="00B0658F">
        <w:rPr>
          <w:rFonts w:ascii="Century Gothic" w:eastAsiaTheme="minorEastAsia" w:hAnsi="Century Gothic" w:cs="Helvetica Neue Light"/>
          <w:color w:val="101214"/>
          <w:sz w:val="28"/>
          <w:szCs w:val="28"/>
        </w:rPr>
        <w:t xml:space="preserve">I answer you that there must be time. Let it first blossom, then bear fruit, then ripen." </w:t>
      </w:r>
    </w:p>
    <w:p w14:paraId="271C554A" w14:textId="5B3A2CE3" w:rsidR="002F6400" w:rsidRPr="00820971" w:rsidRDefault="00B0658F" w:rsidP="002F6400">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~Epictetus</w:t>
      </w:r>
    </w:p>
    <w:p w14:paraId="27E4E36A" w14:textId="77777777" w:rsidR="002F6400" w:rsidRDefault="002F6400" w:rsidP="002E1FBE">
      <w:pPr>
        <w:rPr>
          <w:rFonts w:ascii="Century Gothic" w:hAnsi="Century Gothic"/>
        </w:rPr>
      </w:pPr>
    </w:p>
    <w:p w14:paraId="0B6EF866" w14:textId="77777777" w:rsidR="002F6400" w:rsidRDefault="002F6400" w:rsidP="002E1FBE">
      <w:pPr>
        <w:rPr>
          <w:rFonts w:ascii="Century Gothic" w:hAnsi="Century Gothic"/>
        </w:rPr>
      </w:pPr>
    </w:p>
    <w:p w14:paraId="0D539B68" w14:textId="77777777" w:rsidR="002F6400" w:rsidRPr="00820971" w:rsidRDefault="002F6400" w:rsidP="002F6400">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B3C2491" w14:textId="77777777" w:rsidR="002F6400" w:rsidRDefault="002F6400" w:rsidP="002E1FBE">
      <w:pPr>
        <w:rPr>
          <w:rFonts w:ascii="Century Gothic" w:hAnsi="Century Gothic"/>
        </w:rPr>
      </w:pPr>
    </w:p>
    <w:p w14:paraId="4E241C6A" w14:textId="77777777" w:rsidR="002E1FBE" w:rsidRPr="00820971" w:rsidRDefault="002E1FBE" w:rsidP="002E1FBE">
      <w:pPr>
        <w:pStyle w:val="Default"/>
        <w:spacing w:line="360" w:lineRule="auto"/>
        <w:rPr>
          <w:rFonts w:ascii="Century Gothic" w:hAnsi="Century Gothic"/>
          <w:sz w:val="28"/>
          <w:szCs w:val="28"/>
        </w:rPr>
      </w:pPr>
    </w:p>
    <w:p w14:paraId="5A62E32D" w14:textId="77777777" w:rsidR="002E1FBE" w:rsidRPr="00820971" w:rsidRDefault="002E1FBE" w:rsidP="002E1FBE">
      <w:pPr>
        <w:pStyle w:val="Default"/>
        <w:spacing w:line="360" w:lineRule="auto"/>
        <w:rPr>
          <w:rFonts w:ascii="Century Gothic" w:hAnsi="Century Gothic"/>
          <w:sz w:val="28"/>
          <w:szCs w:val="28"/>
        </w:rPr>
      </w:pPr>
    </w:p>
    <w:p w14:paraId="7CCE01D0" w14:textId="7CD5C1E5" w:rsidR="002E1FBE" w:rsidRPr="00820971" w:rsidRDefault="002E1FBE" w:rsidP="00BD4EA1">
      <w:pPr>
        <w:pStyle w:val="Default"/>
        <w:rPr>
          <w:rFonts w:ascii="Century Gothic" w:hAnsi="Century Gothic"/>
          <w:sz w:val="24"/>
          <w:szCs w:val="24"/>
        </w:rPr>
      </w:pPr>
    </w:p>
    <w:p w14:paraId="4660FE42" w14:textId="77777777" w:rsidR="00B0658F" w:rsidRDefault="00B0658F" w:rsidP="002F6400">
      <w:pPr>
        <w:rPr>
          <w:rFonts w:ascii="Century Gothic" w:hAnsi="Century Gothic"/>
        </w:rPr>
      </w:pPr>
    </w:p>
    <w:p w14:paraId="1207094A" w14:textId="77777777" w:rsidR="00B0658F" w:rsidRDefault="00B0658F" w:rsidP="002F6400">
      <w:pPr>
        <w:rPr>
          <w:rFonts w:ascii="Century Gothic" w:hAnsi="Century Gothic"/>
          <w:sz w:val="32"/>
          <w:szCs w:val="32"/>
        </w:rPr>
      </w:pPr>
    </w:p>
    <w:p w14:paraId="32FC1128" w14:textId="77777777" w:rsidR="00B0658F" w:rsidRDefault="00B0658F" w:rsidP="002F6400">
      <w:pPr>
        <w:rPr>
          <w:rFonts w:ascii="Century Gothic" w:hAnsi="Century Gothic"/>
          <w:sz w:val="32"/>
          <w:szCs w:val="32"/>
        </w:rPr>
      </w:pPr>
    </w:p>
    <w:p w14:paraId="0B2B0AFE" w14:textId="77777777" w:rsidR="00B0658F" w:rsidRDefault="00B0658F" w:rsidP="002F6400">
      <w:pPr>
        <w:rPr>
          <w:rFonts w:ascii="Century Gothic" w:hAnsi="Century Gothic"/>
          <w:sz w:val="32"/>
          <w:szCs w:val="32"/>
        </w:rPr>
      </w:pPr>
    </w:p>
    <w:p w14:paraId="2958A628" w14:textId="4DD3834D" w:rsidR="002F6400" w:rsidRPr="00B0658F" w:rsidRDefault="002F6400" w:rsidP="002F6400">
      <w:pPr>
        <w:rPr>
          <w:rFonts w:ascii="Century Gothic" w:hAnsi="Century Gothic" w:cs="Arial Unicode MS"/>
          <w:color w:val="000000"/>
          <w:bdr w:val="nil"/>
        </w:rPr>
      </w:pPr>
      <w:r w:rsidRPr="002F6400">
        <w:rPr>
          <w:rFonts w:ascii="Century Gothic" w:hAnsi="Century Gothic"/>
          <w:sz w:val="32"/>
          <w:szCs w:val="32"/>
        </w:rPr>
        <w:t>Let the people you love… love you.</w:t>
      </w:r>
    </w:p>
    <w:p w14:paraId="74711F22" w14:textId="44B19F99" w:rsidR="002F6400" w:rsidRDefault="002F6400">
      <w:pPr>
        <w:rPr>
          <w:rFonts w:ascii="Century Gothic" w:hAnsi="Century Gothic"/>
        </w:rPr>
      </w:pPr>
      <w:r>
        <w:rPr>
          <w:rFonts w:ascii="Century Gothic" w:hAnsi="Century Gothic"/>
        </w:rPr>
        <w:br w:type="page"/>
      </w:r>
    </w:p>
    <w:p w14:paraId="004F639F" w14:textId="77777777" w:rsidR="006256DA" w:rsidRDefault="006256DA" w:rsidP="002E1FBE">
      <w:pPr>
        <w:rPr>
          <w:rFonts w:ascii="Century Gothic" w:eastAsiaTheme="minorEastAsia" w:hAnsi="Century Gothic" w:cs="Helvetica Neue Light"/>
          <w:color w:val="101214"/>
          <w:sz w:val="28"/>
          <w:szCs w:val="28"/>
        </w:rPr>
      </w:pPr>
    </w:p>
    <w:p w14:paraId="00AD6D28" w14:textId="77777777" w:rsidR="006256DA" w:rsidRDefault="006256DA" w:rsidP="002E1FBE">
      <w:pPr>
        <w:rPr>
          <w:rFonts w:ascii="Century Gothic" w:eastAsiaTheme="minorEastAsia" w:hAnsi="Century Gothic" w:cs="Helvetica Neue Light"/>
          <w:color w:val="101214"/>
          <w:sz w:val="28"/>
          <w:szCs w:val="28"/>
        </w:rPr>
      </w:pPr>
    </w:p>
    <w:p w14:paraId="18415953" w14:textId="77777777" w:rsidR="006256DA" w:rsidRDefault="006256DA" w:rsidP="002E1FBE">
      <w:pPr>
        <w:rPr>
          <w:rFonts w:ascii="Century Gothic" w:eastAsiaTheme="minorEastAsia" w:hAnsi="Century Gothic" w:cs="Helvetica Neue Light"/>
          <w:color w:val="101214"/>
          <w:sz w:val="28"/>
          <w:szCs w:val="28"/>
        </w:rPr>
      </w:pPr>
    </w:p>
    <w:p w14:paraId="0A1E9180" w14:textId="5EAE2AC8" w:rsidR="00BC16DE" w:rsidRDefault="006256DA" w:rsidP="002E1FBE">
      <w:pPr>
        <w:rPr>
          <w:ins w:id="135"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“Don’t waste your energy trying to change opinions. Do your thing, and don’t care if they like it.”</w:t>
      </w:r>
    </w:p>
    <w:p w14:paraId="6D449668" w14:textId="51C09DE3" w:rsidR="00405F06" w:rsidRPr="00820971" w:rsidRDefault="00BC16DE" w:rsidP="002E1FBE">
      <w:pPr>
        <w:rPr>
          <w:rFonts w:ascii="Century Gothic" w:hAnsi="Century Gothic"/>
        </w:rPr>
      </w:pPr>
      <w:ins w:id="136" w:author="Microsoft Office User" w:date="2017-03-20T10:40:00Z">
        <w:r>
          <w:rPr>
            <w:rFonts w:ascii="Century Gothic" w:eastAsiaTheme="minorEastAsia" w:hAnsi="Century Gothic" w:cs="Helvetica Neue Light"/>
            <w:color w:val="101214"/>
            <w:sz w:val="28"/>
            <w:szCs w:val="28"/>
          </w:rPr>
          <w:t>~</w:t>
        </w:r>
      </w:ins>
      <w:r w:rsidR="006256DA" w:rsidRPr="00820971">
        <w:rPr>
          <w:rFonts w:ascii="Century Gothic" w:eastAsiaTheme="minorEastAsia" w:hAnsi="Century Gothic" w:cs="Helvetica Neue Light"/>
          <w:color w:val="101214"/>
          <w:sz w:val="28"/>
          <w:szCs w:val="28"/>
        </w:rPr>
        <w:t>Tina Fey</w:t>
      </w:r>
    </w:p>
    <w:p w14:paraId="526D8D20" w14:textId="77777777" w:rsidR="006256DA" w:rsidRPr="00820971" w:rsidRDefault="006256DA" w:rsidP="006256DA">
      <w:pPr>
        <w:pStyle w:val="Default"/>
        <w:spacing w:line="360" w:lineRule="auto"/>
        <w:rPr>
          <w:rFonts w:ascii="Century Gothic" w:hAnsi="Century Gothic"/>
          <w:sz w:val="28"/>
          <w:szCs w:val="28"/>
        </w:rPr>
      </w:pPr>
    </w:p>
    <w:p w14:paraId="4FCBF7D4" w14:textId="77777777" w:rsidR="006256DA" w:rsidRPr="00820971" w:rsidRDefault="006256DA" w:rsidP="006256DA">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2C46466" w14:textId="5EEF5116" w:rsidR="006256DA" w:rsidRDefault="006256DA">
      <w:pPr>
        <w:rPr>
          <w:rFonts w:ascii="Century Gothic" w:hAnsi="Century Gothic"/>
        </w:rPr>
      </w:pPr>
      <w:r>
        <w:rPr>
          <w:rFonts w:ascii="Century Gothic" w:hAnsi="Century Gothic"/>
        </w:rPr>
        <w:br w:type="page"/>
      </w:r>
    </w:p>
    <w:p w14:paraId="75A797C5" w14:textId="77777777" w:rsidR="002C0988" w:rsidRDefault="002C0988" w:rsidP="006256DA">
      <w:pPr>
        <w:rPr>
          <w:rFonts w:ascii="Century Gothic" w:eastAsiaTheme="minorEastAsia" w:hAnsi="Century Gothic" w:cs="Helvetica Neue Light"/>
          <w:color w:val="101214"/>
          <w:sz w:val="28"/>
          <w:szCs w:val="28"/>
        </w:rPr>
      </w:pPr>
    </w:p>
    <w:p w14:paraId="397653A8" w14:textId="77777777" w:rsidR="002C0988" w:rsidRDefault="002C0988" w:rsidP="006256DA">
      <w:pPr>
        <w:rPr>
          <w:rFonts w:ascii="Century Gothic" w:eastAsiaTheme="minorEastAsia" w:hAnsi="Century Gothic" w:cs="Helvetica Neue Light"/>
          <w:color w:val="101214"/>
          <w:sz w:val="28"/>
          <w:szCs w:val="28"/>
        </w:rPr>
      </w:pPr>
    </w:p>
    <w:p w14:paraId="031095B0" w14:textId="77777777" w:rsidR="002C0988" w:rsidRDefault="002C0988" w:rsidP="006256DA">
      <w:pPr>
        <w:rPr>
          <w:rFonts w:ascii="Century Gothic" w:eastAsiaTheme="minorEastAsia" w:hAnsi="Century Gothic" w:cs="Helvetica Neue Light"/>
          <w:color w:val="101214"/>
          <w:sz w:val="28"/>
          <w:szCs w:val="28"/>
        </w:rPr>
      </w:pPr>
    </w:p>
    <w:p w14:paraId="6575E4C1" w14:textId="5AAC3144" w:rsidR="00BC16DE" w:rsidRDefault="006256DA" w:rsidP="006256DA">
      <w:pPr>
        <w:rPr>
          <w:ins w:id="13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“We are what we repeatedly do. </w:t>
      </w:r>
      <w:proofErr w:type="gramStart"/>
      <w:r w:rsidRPr="00820971">
        <w:rPr>
          <w:rFonts w:ascii="Century Gothic" w:eastAsiaTheme="minorEastAsia" w:hAnsi="Century Gothic" w:cs="Helvetica Neue Light"/>
          <w:color w:val="101214"/>
          <w:sz w:val="28"/>
          <w:szCs w:val="28"/>
        </w:rPr>
        <w:t>Excellence,</w:t>
      </w:r>
      <w:proofErr w:type="gramEnd"/>
      <w:r w:rsidRPr="00820971">
        <w:rPr>
          <w:rFonts w:ascii="Century Gothic" w:eastAsiaTheme="minorEastAsia" w:hAnsi="Century Gothic" w:cs="Helvetica Neue Light"/>
          <w:color w:val="101214"/>
          <w:sz w:val="28"/>
          <w:szCs w:val="28"/>
        </w:rPr>
        <w:t xml:space="preserve"> therefore is not an act, but a habit.</w:t>
      </w:r>
      <w:r>
        <w:rPr>
          <w:rFonts w:ascii="Century Gothic" w:eastAsiaTheme="minorEastAsia" w:hAnsi="Century Gothic" w:cs="Helvetica Neue Light"/>
          <w:color w:val="101214"/>
          <w:sz w:val="28"/>
          <w:szCs w:val="28"/>
        </w:rPr>
        <w:t>”</w:t>
      </w:r>
    </w:p>
    <w:p w14:paraId="0F02F84E" w14:textId="76D5B167" w:rsidR="006256DA" w:rsidRDefault="00BC16DE" w:rsidP="006256DA">
      <w:pPr>
        <w:rPr>
          <w:rFonts w:ascii="Century Gothic" w:eastAsiaTheme="minorEastAsia" w:hAnsi="Century Gothic" w:cs="Helvetica Neue Light"/>
          <w:color w:val="101214"/>
          <w:sz w:val="28"/>
          <w:szCs w:val="28"/>
        </w:rPr>
      </w:pPr>
      <w:ins w:id="138" w:author="Microsoft Office User" w:date="2017-03-20T10:40:00Z">
        <w:r>
          <w:rPr>
            <w:rFonts w:ascii="Century Gothic" w:eastAsiaTheme="minorEastAsia" w:hAnsi="Century Gothic" w:cs="Helvetica Neue Light"/>
            <w:color w:val="101214"/>
            <w:sz w:val="28"/>
            <w:szCs w:val="28"/>
          </w:rPr>
          <w:t>~</w:t>
        </w:r>
      </w:ins>
      <w:r w:rsidR="006256DA">
        <w:rPr>
          <w:rFonts w:ascii="Century Gothic" w:eastAsiaTheme="minorEastAsia" w:hAnsi="Century Gothic" w:cs="Helvetica Neue Light"/>
          <w:color w:val="101214"/>
          <w:sz w:val="28"/>
          <w:szCs w:val="28"/>
        </w:rPr>
        <w:t>Aristotle</w:t>
      </w:r>
    </w:p>
    <w:p w14:paraId="5C5FEF56" w14:textId="77777777" w:rsidR="002C0988" w:rsidRDefault="002C0988" w:rsidP="006256DA">
      <w:pPr>
        <w:rPr>
          <w:rFonts w:ascii="Century Gothic" w:eastAsiaTheme="minorEastAsia" w:hAnsi="Century Gothic" w:cs="Helvetica Neue Light"/>
          <w:color w:val="101214"/>
          <w:sz w:val="28"/>
          <w:szCs w:val="28"/>
        </w:rPr>
      </w:pPr>
    </w:p>
    <w:p w14:paraId="676D9D44" w14:textId="77777777" w:rsidR="002C0988" w:rsidRPr="00820971" w:rsidRDefault="002C0988" w:rsidP="006256DA">
      <w:pPr>
        <w:rPr>
          <w:rFonts w:ascii="Century Gothic" w:eastAsiaTheme="minorEastAsia" w:hAnsi="Century Gothic" w:cs="Helvetica Neue Light"/>
          <w:color w:val="101214"/>
          <w:sz w:val="28"/>
          <w:szCs w:val="28"/>
        </w:rPr>
      </w:pPr>
    </w:p>
    <w:p w14:paraId="75626F97" w14:textId="77777777" w:rsidR="002C0988" w:rsidRPr="00820971" w:rsidRDefault="002C0988" w:rsidP="002C0988">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E06A75D" w14:textId="73373089" w:rsidR="002C0988" w:rsidRDefault="002C0988">
      <w:pPr>
        <w:rPr>
          <w:rFonts w:ascii="Century Gothic" w:hAnsi="Century Gothic"/>
        </w:rPr>
      </w:pPr>
      <w:r>
        <w:rPr>
          <w:rFonts w:ascii="Century Gothic" w:hAnsi="Century Gothic"/>
        </w:rPr>
        <w:br w:type="page"/>
      </w:r>
    </w:p>
    <w:p w14:paraId="5108D85E" w14:textId="77777777" w:rsidR="0001199E" w:rsidRDefault="0001199E" w:rsidP="0001199E">
      <w:pPr>
        <w:rPr>
          <w:rFonts w:ascii="Century Gothic" w:eastAsiaTheme="minorEastAsia" w:hAnsi="Century Gothic" w:cs="Helvetica Neue Light"/>
          <w:color w:val="101214"/>
          <w:sz w:val="28"/>
          <w:szCs w:val="28"/>
        </w:rPr>
      </w:pPr>
    </w:p>
    <w:p w14:paraId="5B6179F8" w14:textId="77777777" w:rsidR="0001199E" w:rsidRDefault="0001199E" w:rsidP="0001199E">
      <w:pPr>
        <w:rPr>
          <w:rFonts w:ascii="Century Gothic" w:eastAsiaTheme="minorEastAsia" w:hAnsi="Century Gothic" w:cs="Helvetica Neue Light"/>
          <w:color w:val="101214"/>
          <w:sz w:val="28"/>
          <w:szCs w:val="28"/>
        </w:rPr>
      </w:pPr>
    </w:p>
    <w:p w14:paraId="4591078B" w14:textId="77777777" w:rsidR="0001199E" w:rsidRDefault="0001199E" w:rsidP="0001199E">
      <w:pPr>
        <w:rPr>
          <w:rFonts w:ascii="Century Gothic" w:eastAsiaTheme="minorEastAsia" w:hAnsi="Century Gothic" w:cs="Helvetica Neue Light"/>
          <w:color w:val="101214"/>
          <w:sz w:val="28"/>
          <w:szCs w:val="28"/>
        </w:rPr>
      </w:pPr>
    </w:p>
    <w:p w14:paraId="7F03AED4" w14:textId="1AEAEC26" w:rsidR="00BC16DE" w:rsidRDefault="0001199E" w:rsidP="0001199E">
      <w:pPr>
        <w:rPr>
          <w:ins w:id="139"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sidR="008256E3">
        <w:rPr>
          <w:rFonts w:ascii="Century Gothic" w:eastAsiaTheme="minorEastAsia" w:hAnsi="Century Gothic" w:cs="Helvetica Neue Light"/>
          <w:color w:val="101214"/>
          <w:sz w:val="28"/>
          <w:szCs w:val="28"/>
        </w:rPr>
        <w:t xml:space="preserve">I’m not funny. What I am is brave.” </w:t>
      </w:r>
    </w:p>
    <w:p w14:paraId="1A8F3EB7" w14:textId="4B57094E" w:rsidR="0001199E" w:rsidRPr="00820971" w:rsidRDefault="00BC16DE" w:rsidP="0001199E">
      <w:pPr>
        <w:rPr>
          <w:rFonts w:ascii="Century Gothic" w:eastAsiaTheme="minorEastAsia" w:hAnsi="Century Gothic" w:cs="Helvetica Neue Light"/>
          <w:color w:val="101214"/>
          <w:sz w:val="28"/>
          <w:szCs w:val="28"/>
        </w:rPr>
      </w:pPr>
      <w:ins w:id="140" w:author="Microsoft Office User" w:date="2017-03-20T10:40:00Z">
        <w:r>
          <w:rPr>
            <w:rFonts w:ascii="Century Gothic" w:eastAsiaTheme="minorEastAsia" w:hAnsi="Century Gothic" w:cs="Helvetica Neue Light"/>
            <w:color w:val="101214"/>
            <w:sz w:val="28"/>
            <w:szCs w:val="28"/>
          </w:rPr>
          <w:t>~</w:t>
        </w:r>
      </w:ins>
      <w:r w:rsidR="008256E3">
        <w:rPr>
          <w:rFonts w:ascii="Century Gothic" w:eastAsiaTheme="minorEastAsia" w:hAnsi="Century Gothic" w:cs="Helvetica Neue Light"/>
          <w:color w:val="101214"/>
          <w:sz w:val="28"/>
          <w:szCs w:val="28"/>
        </w:rPr>
        <w:t>Lucille Ball</w:t>
      </w:r>
    </w:p>
    <w:p w14:paraId="7400BD93" w14:textId="77777777" w:rsidR="0001199E" w:rsidRDefault="0001199E" w:rsidP="0001199E">
      <w:pPr>
        <w:rPr>
          <w:rFonts w:ascii="Century Gothic" w:eastAsiaTheme="minorEastAsia" w:hAnsi="Century Gothic" w:cs="Helvetica Neue Light"/>
          <w:color w:val="101214"/>
          <w:sz w:val="28"/>
          <w:szCs w:val="28"/>
        </w:rPr>
      </w:pPr>
    </w:p>
    <w:p w14:paraId="30309F55" w14:textId="77777777" w:rsidR="008256E3" w:rsidRDefault="008256E3" w:rsidP="0001199E">
      <w:pPr>
        <w:rPr>
          <w:rFonts w:ascii="Century Gothic" w:eastAsiaTheme="minorEastAsia" w:hAnsi="Century Gothic" w:cs="Helvetica Neue Light"/>
          <w:color w:val="101214"/>
          <w:sz w:val="28"/>
          <w:szCs w:val="28"/>
        </w:rPr>
      </w:pPr>
    </w:p>
    <w:p w14:paraId="4DC59377" w14:textId="77777777" w:rsidR="0001199E" w:rsidRPr="00820971" w:rsidRDefault="0001199E" w:rsidP="0001199E">
      <w:pPr>
        <w:rPr>
          <w:rFonts w:ascii="Century Gothic" w:eastAsiaTheme="minorEastAsia" w:hAnsi="Century Gothic" w:cs="Helvetica Neue Light"/>
          <w:color w:val="101214"/>
          <w:sz w:val="28"/>
          <w:szCs w:val="28"/>
        </w:rPr>
      </w:pPr>
    </w:p>
    <w:p w14:paraId="5B75B5A0" w14:textId="77777777" w:rsidR="0001199E" w:rsidRPr="00820971" w:rsidRDefault="0001199E" w:rsidP="0001199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74DFB1F" w14:textId="2FB71BFD" w:rsidR="0001199E" w:rsidRDefault="0001199E">
      <w:pPr>
        <w:rPr>
          <w:rFonts w:ascii="Century Gothic" w:hAnsi="Century Gothic"/>
        </w:rPr>
      </w:pPr>
      <w:r>
        <w:rPr>
          <w:rFonts w:ascii="Century Gothic" w:hAnsi="Century Gothic"/>
        </w:rPr>
        <w:br w:type="page"/>
      </w:r>
    </w:p>
    <w:p w14:paraId="02A2650A" w14:textId="77777777" w:rsidR="0001199E" w:rsidRDefault="0001199E" w:rsidP="002E1FBE">
      <w:pPr>
        <w:rPr>
          <w:rFonts w:ascii="Century Gothic" w:eastAsiaTheme="minorEastAsia" w:hAnsi="Century Gothic" w:cs="Helvetica Neue Light"/>
          <w:color w:val="101214"/>
          <w:sz w:val="28"/>
          <w:szCs w:val="28"/>
        </w:rPr>
      </w:pPr>
    </w:p>
    <w:p w14:paraId="3F677458" w14:textId="77777777" w:rsidR="0001199E" w:rsidRDefault="0001199E" w:rsidP="002E1FBE">
      <w:pPr>
        <w:rPr>
          <w:rFonts w:ascii="Century Gothic" w:eastAsiaTheme="minorEastAsia" w:hAnsi="Century Gothic" w:cs="Helvetica Neue Light"/>
          <w:color w:val="101214"/>
          <w:sz w:val="28"/>
          <w:szCs w:val="28"/>
        </w:rPr>
      </w:pPr>
    </w:p>
    <w:p w14:paraId="2C2D9253" w14:textId="77777777" w:rsidR="008256E3" w:rsidRDefault="008256E3" w:rsidP="002E1FBE">
      <w:pPr>
        <w:rPr>
          <w:rFonts w:ascii="Century Gothic" w:eastAsiaTheme="minorEastAsia" w:hAnsi="Century Gothic" w:cs="Helvetica Neue Light"/>
          <w:color w:val="101214"/>
          <w:sz w:val="28"/>
          <w:szCs w:val="28"/>
        </w:rPr>
      </w:pPr>
    </w:p>
    <w:p w14:paraId="4D4D4BC3" w14:textId="6B534740" w:rsidR="0001199E" w:rsidRDefault="0001199E" w:rsidP="002E1FBE">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Sometimes it’s time for </w:t>
      </w:r>
      <w:proofErr w:type="gramStart"/>
      <w:r w:rsidRPr="00820971">
        <w:rPr>
          <w:rFonts w:ascii="Century Gothic" w:eastAsiaTheme="minorEastAsia" w:hAnsi="Century Gothic" w:cs="Helvetica Neue Light"/>
          <w:color w:val="101214"/>
          <w:sz w:val="28"/>
          <w:szCs w:val="28"/>
        </w:rPr>
        <w:t>intensity,</w:t>
      </w:r>
      <w:proofErr w:type="gramEnd"/>
      <w:r w:rsidRPr="00820971">
        <w:rPr>
          <w:rFonts w:ascii="Century Gothic" w:eastAsiaTheme="minorEastAsia" w:hAnsi="Century Gothic" w:cs="Helvetica Neue Light"/>
          <w:color w:val="101214"/>
          <w:sz w:val="28"/>
          <w:szCs w:val="28"/>
        </w:rPr>
        <w:t xml:space="preserve"> sometimes it’s time for ease.</w:t>
      </w:r>
    </w:p>
    <w:p w14:paraId="062E4BDE" w14:textId="77777777" w:rsidR="0001199E" w:rsidRDefault="0001199E" w:rsidP="002E1FBE">
      <w:pPr>
        <w:rPr>
          <w:rFonts w:ascii="Century Gothic" w:eastAsiaTheme="minorEastAsia" w:hAnsi="Century Gothic" w:cs="Helvetica Neue Light"/>
          <w:color w:val="101214"/>
          <w:sz w:val="28"/>
          <w:szCs w:val="28"/>
        </w:rPr>
      </w:pPr>
    </w:p>
    <w:p w14:paraId="6E137E6D" w14:textId="77777777" w:rsidR="0001199E" w:rsidRDefault="0001199E" w:rsidP="002E1FBE">
      <w:pPr>
        <w:rPr>
          <w:rFonts w:ascii="Century Gothic" w:eastAsiaTheme="minorEastAsia" w:hAnsi="Century Gothic" w:cs="Helvetica Neue Light"/>
          <w:color w:val="101214"/>
          <w:sz w:val="28"/>
          <w:szCs w:val="28"/>
        </w:rPr>
      </w:pPr>
    </w:p>
    <w:p w14:paraId="04690E11" w14:textId="77777777" w:rsidR="0001199E" w:rsidRPr="00820971" w:rsidRDefault="0001199E" w:rsidP="0001199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B9131BB" w14:textId="77777777" w:rsidR="008256E3" w:rsidRDefault="008256E3">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2E1AEE35" w14:textId="77777777" w:rsidR="008256E3" w:rsidRDefault="008256E3" w:rsidP="002E1FBE">
      <w:pPr>
        <w:rPr>
          <w:rFonts w:ascii="Century Gothic" w:eastAsiaTheme="minorEastAsia" w:hAnsi="Century Gothic" w:cs="Helvetica Neue Light"/>
          <w:color w:val="101214"/>
          <w:sz w:val="28"/>
          <w:szCs w:val="28"/>
        </w:rPr>
      </w:pPr>
    </w:p>
    <w:p w14:paraId="5A313B19" w14:textId="77777777" w:rsidR="008256E3" w:rsidRDefault="008256E3" w:rsidP="002E1FBE">
      <w:pPr>
        <w:rPr>
          <w:rFonts w:ascii="Century Gothic" w:eastAsiaTheme="minorEastAsia" w:hAnsi="Century Gothic" w:cs="Helvetica Neue Light"/>
          <w:color w:val="101214"/>
          <w:sz w:val="28"/>
          <w:szCs w:val="28"/>
        </w:rPr>
      </w:pPr>
    </w:p>
    <w:p w14:paraId="5BAF30A1" w14:textId="6230A244" w:rsidR="002E1FBE" w:rsidRPr="008256E3" w:rsidRDefault="009770C3" w:rsidP="002E1FBE">
      <w:pPr>
        <w:rPr>
          <w:rFonts w:ascii="Century Gothic" w:eastAsiaTheme="minorEastAsia" w:hAnsi="Century Gothic" w:cs="Helvetica Neue Light"/>
          <w:color w:val="101214"/>
          <w:sz w:val="28"/>
          <w:szCs w:val="28"/>
        </w:rPr>
      </w:pPr>
      <w:r w:rsidRPr="009770C3">
        <w:rPr>
          <w:rFonts w:ascii="Century Gothic" w:hAnsi="Century Gothic"/>
          <w:sz w:val="28"/>
          <w:szCs w:val="28"/>
        </w:rPr>
        <w:t>P</w:t>
      </w:r>
      <w:r w:rsidR="009F1865" w:rsidRPr="009770C3">
        <w:rPr>
          <w:rFonts w:ascii="Century Gothic" w:hAnsi="Century Gothic"/>
          <w:sz w:val="28"/>
          <w:szCs w:val="28"/>
        </w:rPr>
        <w:t>ain, physical or emotional,</w:t>
      </w:r>
      <w:r w:rsidRPr="009770C3">
        <w:rPr>
          <w:rFonts w:ascii="Century Gothic" w:hAnsi="Century Gothic"/>
          <w:sz w:val="28"/>
          <w:szCs w:val="28"/>
        </w:rPr>
        <w:t xml:space="preserve"> is a messenger</w:t>
      </w:r>
      <w:r w:rsidR="002E1FBE" w:rsidRPr="009770C3">
        <w:rPr>
          <w:rFonts w:ascii="Century Gothic" w:hAnsi="Century Gothic"/>
          <w:sz w:val="28"/>
          <w:szCs w:val="28"/>
        </w:rPr>
        <w:t xml:space="preserve">. If we listen early, the </w:t>
      </w:r>
      <w:r w:rsidR="009F1865" w:rsidRPr="009770C3">
        <w:rPr>
          <w:rFonts w:ascii="Century Gothic" w:hAnsi="Century Gothic"/>
          <w:sz w:val="28"/>
          <w:szCs w:val="28"/>
        </w:rPr>
        <w:t>solutions</w:t>
      </w:r>
      <w:r w:rsidR="002E1FBE" w:rsidRPr="009770C3">
        <w:rPr>
          <w:rFonts w:ascii="Century Gothic" w:hAnsi="Century Gothic"/>
          <w:sz w:val="28"/>
          <w:szCs w:val="28"/>
        </w:rPr>
        <w:t xml:space="preserve"> </w:t>
      </w:r>
      <w:r w:rsidRPr="009770C3">
        <w:rPr>
          <w:rFonts w:ascii="Century Gothic" w:hAnsi="Century Gothic"/>
          <w:sz w:val="28"/>
          <w:szCs w:val="28"/>
        </w:rPr>
        <w:t>are simple</w:t>
      </w:r>
      <w:r w:rsidR="009F1865" w:rsidRPr="009770C3">
        <w:rPr>
          <w:rFonts w:ascii="Century Gothic" w:hAnsi="Century Gothic"/>
          <w:sz w:val="28"/>
          <w:szCs w:val="28"/>
        </w:rPr>
        <w:t xml:space="preserve">. </w:t>
      </w:r>
      <w:r w:rsidR="002E1FBE" w:rsidRPr="009770C3">
        <w:rPr>
          <w:rFonts w:ascii="Century Gothic" w:hAnsi="Century Gothic"/>
          <w:sz w:val="28"/>
          <w:szCs w:val="28"/>
        </w:rPr>
        <w:t>If we don’t</w:t>
      </w:r>
      <w:r w:rsidR="001D7A80">
        <w:rPr>
          <w:rFonts w:ascii="Century Gothic" w:hAnsi="Century Gothic"/>
          <w:sz w:val="28"/>
          <w:szCs w:val="28"/>
        </w:rPr>
        <w:t xml:space="preserve"> listen</w:t>
      </w:r>
      <w:r w:rsidR="002E1FBE" w:rsidRPr="009770C3">
        <w:rPr>
          <w:rFonts w:ascii="Century Gothic" w:hAnsi="Century Gothic"/>
          <w:sz w:val="28"/>
          <w:szCs w:val="28"/>
        </w:rPr>
        <w:t xml:space="preserve">, our problems escalate until we either do or are forced to. </w:t>
      </w:r>
    </w:p>
    <w:p w14:paraId="71C95AB8" w14:textId="77777777" w:rsidR="009770C3" w:rsidRDefault="009770C3" w:rsidP="002E1FBE">
      <w:pPr>
        <w:rPr>
          <w:rFonts w:ascii="Century Gothic" w:hAnsi="Century Gothic"/>
          <w:sz w:val="28"/>
          <w:szCs w:val="28"/>
        </w:rPr>
      </w:pPr>
    </w:p>
    <w:p w14:paraId="2030D140" w14:textId="77777777" w:rsidR="009770C3" w:rsidRPr="009770C3" w:rsidRDefault="009770C3" w:rsidP="002E1FBE">
      <w:pPr>
        <w:rPr>
          <w:rFonts w:ascii="Century Gothic" w:hAnsi="Century Gothic"/>
          <w:sz w:val="28"/>
          <w:szCs w:val="28"/>
        </w:rPr>
      </w:pPr>
    </w:p>
    <w:p w14:paraId="7FE79197" w14:textId="77777777" w:rsidR="009770C3" w:rsidRPr="00820971" w:rsidRDefault="009770C3" w:rsidP="009770C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D82DC15" w14:textId="77777777" w:rsidR="00071319" w:rsidRPr="00820971" w:rsidRDefault="00071319" w:rsidP="00071319">
      <w:pPr>
        <w:pStyle w:val="Default"/>
        <w:spacing w:line="360" w:lineRule="auto"/>
        <w:rPr>
          <w:rFonts w:ascii="Century Gothic" w:hAnsi="Century Gothic"/>
          <w:sz w:val="28"/>
          <w:szCs w:val="28"/>
        </w:rPr>
      </w:pPr>
    </w:p>
    <w:p w14:paraId="7C09F7E1" w14:textId="5C68DDDC" w:rsidR="00071319" w:rsidRPr="00820971" w:rsidRDefault="00071319" w:rsidP="00BD4EA1">
      <w:pPr>
        <w:pStyle w:val="Default"/>
        <w:rPr>
          <w:rFonts w:ascii="Century Gothic" w:hAnsi="Century Gothic"/>
          <w:sz w:val="24"/>
          <w:szCs w:val="24"/>
        </w:rPr>
      </w:pPr>
    </w:p>
    <w:p w14:paraId="098EE62D" w14:textId="49BBBFC6" w:rsidR="00D7210B" w:rsidRPr="0001199E" w:rsidRDefault="002E052B" w:rsidP="00AE4F54">
      <w:pPr>
        <w:rPr>
          <w:rFonts w:ascii="Century Gothic" w:hAnsi="Century Gothic"/>
        </w:rPr>
      </w:pPr>
      <w:r w:rsidRPr="00820971">
        <w:rPr>
          <w:rFonts w:ascii="Century Gothic" w:eastAsiaTheme="minorEastAsia" w:hAnsi="Century Gothic" w:cs="Helvetica Neue Light"/>
          <w:color w:val="101214"/>
          <w:sz w:val="28"/>
          <w:szCs w:val="28"/>
        </w:rPr>
        <w:br w:type="page"/>
      </w:r>
    </w:p>
    <w:p w14:paraId="4B2E3CE6" w14:textId="77777777" w:rsidR="000612C9" w:rsidRDefault="000612C9" w:rsidP="000612C9">
      <w:pPr>
        <w:rPr>
          <w:rFonts w:ascii="Century Gothic" w:eastAsiaTheme="minorEastAsia" w:hAnsi="Century Gothic" w:cs="Helvetica Neue Light"/>
          <w:color w:val="101214"/>
          <w:sz w:val="40"/>
          <w:szCs w:val="40"/>
        </w:rPr>
      </w:pPr>
    </w:p>
    <w:p w14:paraId="47E32590" w14:textId="77777777" w:rsidR="000612C9" w:rsidRDefault="000612C9" w:rsidP="000612C9">
      <w:pPr>
        <w:rPr>
          <w:rFonts w:ascii="Century Gothic" w:eastAsiaTheme="minorEastAsia" w:hAnsi="Century Gothic" w:cs="Helvetica Neue Light"/>
          <w:color w:val="101214"/>
          <w:sz w:val="40"/>
          <w:szCs w:val="40"/>
        </w:rPr>
      </w:pPr>
    </w:p>
    <w:p w14:paraId="2DB511BD" w14:textId="77777777" w:rsidR="008256E3" w:rsidRDefault="008256E3" w:rsidP="000612C9">
      <w:pPr>
        <w:rPr>
          <w:rFonts w:ascii="Century Gothic" w:eastAsiaTheme="minorEastAsia" w:hAnsi="Century Gothic" w:cs="Helvetica Neue Light"/>
          <w:color w:val="101214"/>
          <w:sz w:val="28"/>
          <w:szCs w:val="28"/>
        </w:rPr>
      </w:pPr>
    </w:p>
    <w:p w14:paraId="16764978" w14:textId="77777777" w:rsidR="008256E3" w:rsidRDefault="008256E3" w:rsidP="000612C9">
      <w:pPr>
        <w:rPr>
          <w:rFonts w:ascii="Century Gothic" w:eastAsiaTheme="minorEastAsia" w:hAnsi="Century Gothic" w:cs="Helvetica Neue Light"/>
          <w:color w:val="101214"/>
          <w:sz w:val="28"/>
          <w:szCs w:val="28"/>
        </w:rPr>
      </w:pPr>
    </w:p>
    <w:p w14:paraId="61D8DE0C" w14:textId="77777777" w:rsidR="00B902D8" w:rsidRDefault="000612C9" w:rsidP="000612C9">
      <w:pPr>
        <w:rPr>
          <w:ins w:id="141" w:author="Microsoft Office User" w:date="2017-03-20T10:20:00Z"/>
          <w:rFonts w:ascii="Century Gothic" w:eastAsiaTheme="minorEastAsia" w:hAnsi="Century Gothic" w:cs="Helvetica Neue Light"/>
          <w:color w:val="101214"/>
          <w:sz w:val="28"/>
          <w:szCs w:val="28"/>
        </w:rPr>
      </w:pPr>
      <w:r w:rsidRPr="008256E3">
        <w:rPr>
          <w:rFonts w:ascii="Century Gothic" w:eastAsiaTheme="minorEastAsia" w:hAnsi="Century Gothic" w:cs="Helvetica Neue Light"/>
          <w:color w:val="101214"/>
          <w:sz w:val="28"/>
          <w:szCs w:val="28"/>
        </w:rPr>
        <w:t>"To be successful, you must accept all challenges that come your way. You can't just accept the ones you like.”</w:t>
      </w:r>
    </w:p>
    <w:p w14:paraId="6B8F420D" w14:textId="57CB6D8A" w:rsidR="000612C9" w:rsidRPr="008256E3" w:rsidRDefault="000612C9" w:rsidP="000612C9">
      <w:pPr>
        <w:rPr>
          <w:rFonts w:ascii="Century Gothic" w:eastAsiaTheme="minorEastAsia" w:hAnsi="Century Gothic" w:cs="Helvetica Neue Light"/>
          <w:color w:val="101214"/>
          <w:sz w:val="28"/>
          <w:szCs w:val="28"/>
        </w:rPr>
      </w:pPr>
      <w:r w:rsidRPr="008256E3">
        <w:rPr>
          <w:rFonts w:ascii="Century Gothic" w:eastAsiaTheme="minorEastAsia" w:hAnsi="Century Gothic" w:cs="Helvetica Neue Light"/>
          <w:color w:val="101214"/>
          <w:sz w:val="28"/>
          <w:szCs w:val="28"/>
        </w:rPr>
        <w:t xml:space="preserve">~Mike </w:t>
      </w:r>
      <w:proofErr w:type="spellStart"/>
      <w:r w:rsidRPr="008256E3">
        <w:rPr>
          <w:rFonts w:ascii="Century Gothic" w:eastAsiaTheme="minorEastAsia" w:hAnsi="Century Gothic" w:cs="Helvetica Neue Light"/>
          <w:color w:val="101214"/>
          <w:sz w:val="28"/>
          <w:szCs w:val="28"/>
        </w:rPr>
        <w:t>Gafka</w:t>
      </w:r>
      <w:proofErr w:type="spellEnd"/>
    </w:p>
    <w:p w14:paraId="6F8A2D3E" w14:textId="6F4956AE" w:rsidR="00882615" w:rsidRPr="00820971" w:rsidRDefault="00882615">
      <w:pPr>
        <w:rPr>
          <w:rFonts w:ascii="Century Gothic" w:hAnsi="Century Gothic"/>
        </w:rPr>
      </w:pPr>
      <w:r w:rsidRPr="00820971">
        <w:rPr>
          <w:rFonts w:ascii="Century Gothic" w:hAnsi="Century Gothic"/>
        </w:rPr>
        <w:br w:type="page"/>
      </w:r>
    </w:p>
    <w:p w14:paraId="71218B06" w14:textId="77777777" w:rsidR="008F5501" w:rsidRDefault="008F5501" w:rsidP="008F5501">
      <w:pPr>
        <w:rPr>
          <w:rFonts w:ascii="Century Gothic" w:eastAsiaTheme="minorEastAsia" w:hAnsi="Century Gothic" w:cs="Helvetica Neue Light"/>
          <w:color w:val="101214"/>
          <w:sz w:val="28"/>
          <w:szCs w:val="28"/>
        </w:rPr>
      </w:pPr>
    </w:p>
    <w:p w14:paraId="2EDF50EE" w14:textId="77777777" w:rsidR="008F5501" w:rsidRDefault="008F5501" w:rsidP="008F5501">
      <w:pPr>
        <w:rPr>
          <w:rFonts w:ascii="Century Gothic" w:eastAsiaTheme="minorEastAsia" w:hAnsi="Century Gothic" w:cs="Helvetica Neue Light"/>
          <w:color w:val="101214"/>
          <w:sz w:val="28"/>
          <w:szCs w:val="28"/>
        </w:rPr>
      </w:pPr>
    </w:p>
    <w:p w14:paraId="0990ECD7" w14:textId="77777777" w:rsidR="008F5501" w:rsidRDefault="008F5501" w:rsidP="008F5501">
      <w:pPr>
        <w:rPr>
          <w:rFonts w:ascii="Century Gothic" w:eastAsiaTheme="minorEastAsia" w:hAnsi="Century Gothic" w:cs="Helvetica Neue Light"/>
          <w:color w:val="101214"/>
          <w:sz w:val="28"/>
          <w:szCs w:val="28"/>
        </w:rPr>
      </w:pPr>
    </w:p>
    <w:p w14:paraId="650CCCC6" w14:textId="41723D9B" w:rsidR="00BC16DE" w:rsidRDefault="008F5501" w:rsidP="008F5501">
      <w:pPr>
        <w:rPr>
          <w:ins w:id="142"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“You are the average of the five people you spend the most time with.”</w:t>
      </w:r>
    </w:p>
    <w:p w14:paraId="7CADC7BA" w14:textId="3718C729" w:rsidR="008F5501" w:rsidRDefault="00BC16DE" w:rsidP="008F5501">
      <w:pPr>
        <w:rPr>
          <w:rFonts w:ascii="Century Gothic" w:eastAsiaTheme="minorEastAsia" w:hAnsi="Century Gothic" w:cs="Helvetica Neue Light"/>
          <w:color w:val="101214"/>
          <w:sz w:val="28"/>
          <w:szCs w:val="28"/>
        </w:rPr>
      </w:pPr>
      <w:ins w:id="143" w:author="Microsoft Office User" w:date="2017-03-20T10:40:00Z">
        <w:r>
          <w:rPr>
            <w:rFonts w:ascii="Century Gothic" w:eastAsiaTheme="minorEastAsia" w:hAnsi="Century Gothic" w:cs="Helvetica Neue Light"/>
            <w:color w:val="101214"/>
            <w:sz w:val="28"/>
            <w:szCs w:val="28"/>
          </w:rPr>
          <w:t>~</w:t>
        </w:r>
      </w:ins>
      <w:r w:rsidR="008F5501" w:rsidRPr="00820971">
        <w:rPr>
          <w:rFonts w:ascii="Century Gothic" w:eastAsiaTheme="minorEastAsia" w:hAnsi="Century Gothic" w:cs="Helvetica Neue Light"/>
          <w:color w:val="101214"/>
          <w:sz w:val="28"/>
          <w:szCs w:val="28"/>
        </w:rPr>
        <w:t xml:space="preserve">Jim </w:t>
      </w:r>
      <w:proofErr w:type="spellStart"/>
      <w:r w:rsidR="008F5501" w:rsidRPr="00820971">
        <w:rPr>
          <w:rFonts w:ascii="Century Gothic" w:eastAsiaTheme="minorEastAsia" w:hAnsi="Century Gothic" w:cs="Helvetica Neue Light"/>
          <w:color w:val="101214"/>
          <w:sz w:val="28"/>
          <w:szCs w:val="28"/>
        </w:rPr>
        <w:t>Rohn</w:t>
      </w:r>
      <w:proofErr w:type="spellEnd"/>
    </w:p>
    <w:p w14:paraId="290F231D" w14:textId="77777777" w:rsidR="008F5501" w:rsidRPr="00820971" w:rsidRDefault="008F5501" w:rsidP="008F5501">
      <w:pPr>
        <w:rPr>
          <w:rFonts w:ascii="Century Gothic" w:eastAsiaTheme="minorEastAsia" w:hAnsi="Century Gothic" w:cs="Helvetica Neue Light"/>
          <w:color w:val="101214"/>
          <w:sz w:val="28"/>
          <w:szCs w:val="28"/>
        </w:rPr>
      </w:pPr>
    </w:p>
    <w:p w14:paraId="110176DE" w14:textId="77777777" w:rsidR="00D7210B" w:rsidRDefault="00D7210B" w:rsidP="00AE4F54">
      <w:pPr>
        <w:rPr>
          <w:rFonts w:ascii="Century Gothic" w:hAnsi="Century Gothic"/>
        </w:rPr>
      </w:pPr>
    </w:p>
    <w:p w14:paraId="49AA453A" w14:textId="77777777" w:rsidR="008F5501" w:rsidRPr="00820971" w:rsidRDefault="008F5501" w:rsidP="008F550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015A6BC" w14:textId="44C2DFEF" w:rsidR="008F5501" w:rsidRDefault="008F5501">
      <w:pPr>
        <w:rPr>
          <w:rFonts w:ascii="Century Gothic" w:hAnsi="Century Gothic"/>
        </w:rPr>
      </w:pPr>
      <w:r>
        <w:rPr>
          <w:rFonts w:ascii="Century Gothic" w:hAnsi="Century Gothic"/>
        </w:rPr>
        <w:br w:type="page"/>
      </w:r>
    </w:p>
    <w:p w14:paraId="5B6B4D76" w14:textId="77777777" w:rsidR="008F5501" w:rsidRDefault="008F5501" w:rsidP="008F5501">
      <w:pPr>
        <w:rPr>
          <w:rFonts w:ascii="Century Gothic" w:eastAsiaTheme="minorEastAsia" w:hAnsi="Century Gothic" w:cs="Helvetica Neue Light"/>
          <w:color w:val="101214"/>
          <w:sz w:val="28"/>
          <w:szCs w:val="28"/>
        </w:rPr>
      </w:pPr>
    </w:p>
    <w:p w14:paraId="3E878E72" w14:textId="77777777" w:rsidR="008F5501" w:rsidRDefault="008F5501" w:rsidP="008F5501">
      <w:pPr>
        <w:rPr>
          <w:rFonts w:ascii="Century Gothic" w:eastAsiaTheme="minorEastAsia" w:hAnsi="Century Gothic" w:cs="Helvetica Neue Light"/>
          <w:color w:val="101214"/>
          <w:sz w:val="28"/>
          <w:szCs w:val="28"/>
        </w:rPr>
      </w:pPr>
    </w:p>
    <w:p w14:paraId="71707870" w14:textId="77777777" w:rsidR="008F5501" w:rsidRDefault="008F5501" w:rsidP="008F5501">
      <w:pPr>
        <w:rPr>
          <w:rFonts w:ascii="Century Gothic" w:eastAsiaTheme="minorEastAsia" w:hAnsi="Century Gothic" w:cs="Helvetica Neue Light"/>
          <w:color w:val="101214"/>
          <w:sz w:val="28"/>
          <w:szCs w:val="28"/>
        </w:rPr>
      </w:pPr>
    </w:p>
    <w:p w14:paraId="02C95667" w14:textId="77777777" w:rsidR="008F5501" w:rsidRDefault="008F5501" w:rsidP="008F5501">
      <w:pPr>
        <w:rPr>
          <w:rFonts w:ascii="Century Gothic" w:eastAsiaTheme="minorEastAsia" w:hAnsi="Century Gothic" w:cs="Helvetica Neue Light"/>
          <w:color w:val="101214"/>
          <w:sz w:val="28"/>
          <w:szCs w:val="28"/>
        </w:rPr>
      </w:pPr>
    </w:p>
    <w:p w14:paraId="01046EAF" w14:textId="77777777" w:rsidR="008F5501" w:rsidRDefault="008F5501" w:rsidP="008F5501">
      <w:pPr>
        <w:rPr>
          <w:rFonts w:ascii="Century Gothic" w:eastAsiaTheme="minorEastAsia" w:hAnsi="Century Gothic" w:cs="Helvetica Neue Light"/>
          <w:color w:val="101214"/>
          <w:sz w:val="28"/>
          <w:szCs w:val="28"/>
        </w:rPr>
      </w:pPr>
    </w:p>
    <w:p w14:paraId="6444E48D" w14:textId="77777777" w:rsidR="008F5501" w:rsidRPr="008F5501" w:rsidRDefault="008F5501" w:rsidP="008F5501">
      <w:pPr>
        <w:rPr>
          <w:rFonts w:ascii="Century Gothic" w:eastAsiaTheme="minorEastAsia" w:hAnsi="Century Gothic" w:cs="Helvetica Neue Light"/>
          <w:color w:val="101214"/>
          <w:sz w:val="36"/>
          <w:szCs w:val="36"/>
        </w:rPr>
      </w:pPr>
    </w:p>
    <w:p w14:paraId="4C9D33B4" w14:textId="56B227F1" w:rsidR="00BC16DE" w:rsidRDefault="008F5501" w:rsidP="008F5501">
      <w:pPr>
        <w:rPr>
          <w:ins w:id="144" w:author="Microsoft Office User" w:date="2017-03-20T10:40:00Z"/>
          <w:rFonts w:ascii="Century Gothic" w:eastAsiaTheme="minorEastAsia" w:hAnsi="Century Gothic" w:cs="Helvetica Neue Light"/>
          <w:color w:val="101214"/>
          <w:sz w:val="36"/>
          <w:szCs w:val="36"/>
        </w:rPr>
      </w:pPr>
      <w:r w:rsidRPr="008F5501">
        <w:rPr>
          <w:rFonts w:ascii="Century Gothic" w:eastAsiaTheme="minorEastAsia" w:hAnsi="Century Gothic" w:cs="Helvetica Neue Light"/>
          <w:color w:val="101214"/>
          <w:sz w:val="36"/>
          <w:szCs w:val="36"/>
        </w:rPr>
        <w:t>“Those who don’t believe in magic will never find it.”</w:t>
      </w:r>
    </w:p>
    <w:p w14:paraId="0ECC8404" w14:textId="45D568FE" w:rsidR="008F5501" w:rsidRPr="008F5501" w:rsidRDefault="00BC16DE" w:rsidP="008F5501">
      <w:pPr>
        <w:rPr>
          <w:rFonts w:ascii="Century Gothic" w:hAnsi="Century Gothic" w:cs="Arial Unicode MS"/>
          <w:color w:val="000000"/>
          <w:sz w:val="36"/>
          <w:szCs w:val="36"/>
          <w:bdr w:val="nil"/>
        </w:rPr>
      </w:pPr>
      <w:ins w:id="145" w:author="Microsoft Office User" w:date="2017-03-20T10:40:00Z">
        <w:r>
          <w:rPr>
            <w:rFonts w:ascii="Century Gothic" w:eastAsiaTheme="minorEastAsia" w:hAnsi="Century Gothic" w:cs="Helvetica Neue Light"/>
            <w:color w:val="101214"/>
            <w:sz w:val="36"/>
            <w:szCs w:val="36"/>
          </w:rPr>
          <w:t>~</w:t>
        </w:r>
      </w:ins>
      <w:r w:rsidR="008F5501" w:rsidRPr="008F5501">
        <w:rPr>
          <w:rFonts w:ascii="Century Gothic" w:eastAsiaTheme="minorEastAsia" w:hAnsi="Century Gothic" w:cs="Helvetica Neue Light"/>
          <w:color w:val="101214"/>
          <w:sz w:val="36"/>
          <w:szCs w:val="36"/>
        </w:rPr>
        <w:t>Roald Dahl</w:t>
      </w:r>
    </w:p>
    <w:p w14:paraId="56F13491" w14:textId="3D69E601" w:rsidR="008F5501" w:rsidRDefault="008F5501">
      <w:pPr>
        <w:rPr>
          <w:rFonts w:ascii="Century Gothic" w:hAnsi="Century Gothic" w:cs="Arial Unicode MS"/>
          <w:color w:val="000000"/>
          <w:bdr w:val="nil"/>
        </w:rPr>
      </w:pPr>
      <w:r>
        <w:rPr>
          <w:rFonts w:ascii="Century Gothic" w:hAnsi="Century Gothic" w:cs="Arial Unicode MS"/>
          <w:color w:val="000000"/>
          <w:bdr w:val="nil"/>
        </w:rPr>
        <w:br w:type="page"/>
      </w:r>
    </w:p>
    <w:p w14:paraId="7E7A7178" w14:textId="77777777" w:rsidR="008F5501" w:rsidRPr="00820971" w:rsidRDefault="008F5501" w:rsidP="008F5501">
      <w:pPr>
        <w:rPr>
          <w:rFonts w:ascii="Century Gothic" w:hAnsi="Century Gothic" w:cs="Arial Unicode MS"/>
          <w:color w:val="000000"/>
          <w:bdr w:val="nil"/>
        </w:rPr>
      </w:pPr>
    </w:p>
    <w:p w14:paraId="6DA42E1E" w14:textId="01D172D9" w:rsidR="007B1DDF" w:rsidRPr="00820971" w:rsidRDefault="007B1DDF">
      <w:pPr>
        <w:rPr>
          <w:rFonts w:ascii="Century Gothic" w:hAnsi="Century Gothic"/>
        </w:rPr>
      </w:pPr>
    </w:p>
    <w:p w14:paraId="7FB96125" w14:textId="77777777" w:rsidR="00A30139" w:rsidRDefault="00A30139">
      <w:pPr>
        <w:rPr>
          <w:rFonts w:ascii="Century Gothic" w:hAnsi="Century Gothic"/>
          <w:sz w:val="28"/>
          <w:szCs w:val="28"/>
        </w:rPr>
      </w:pPr>
    </w:p>
    <w:p w14:paraId="2729A1A1" w14:textId="0BB33114" w:rsidR="00BC16DE" w:rsidRDefault="00A30139">
      <w:pPr>
        <w:rPr>
          <w:ins w:id="146" w:author="Microsoft Office User" w:date="2017-03-20T10:40:00Z"/>
          <w:rFonts w:ascii="Century Gothic" w:hAnsi="Century Gothic"/>
          <w:sz w:val="28"/>
          <w:szCs w:val="28"/>
        </w:rPr>
      </w:pPr>
      <w:r>
        <w:rPr>
          <w:rFonts w:ascii="Century Gothic" w:hAnsi="Century Gothic"/>
          <w:sz w:val="28"/>
          <w:szCs w:val="28"/>
        </w:rPr>
        <w:t>“People are not lazy. They simply have impotent goals—that is, goals that don’t inspire them</w:t>
      </w:r>
      <w:r w:rsidR="008F5501" w:rsidRPr="001F3651">
        <w:rPr>
          <w:rFonts w:ascii="Century Gothic" w:hAnsi="Century Gothic"/>
          <w:sz w:val="28"/>
          <w:szCs w:val="28"/>
        </w:rPr>
        <w:t>.</w:t>
      </w:r>
      <w:r>
        <w:rPr>
          <w:rFonts w:ascii="Century Gothic" w:hAnsi="Century Gothic"/>
          <w:sz w:val="28"/>
          <w:szCs w:val="28"/>
        </w:rPr>
        <w:t>”</w:t>
      </w:r>
    </w:p>
    <w:p w14:paraId="5B2F8ED3" w14:textId="032A70AA" w:rsidR="00882615" w:rsidRPr="001F3651" w:rsidRDefault="00BC16DE">
      <w:pPr>
        <w:rPr>
          <w:rFonts w:ascii="Century Gothic" w:hAnsi="Century Gothic"/>
          <w:sz w:val="28"/>
          <w:szCs w:val="28"/>
        </w:rPr>
      </w:pPr>
      <w:ins w:id="147" w:author="Microsoft Office User" w:date="2017-03-20T10:40:00Z">
        <w:r>
          <w:rPr>
            <w:rFonts w:ascii="Century Gothic" w:hAnsi="Century Gothic"/>
            <w:sz w:val="28"/>
            <w:szCs w:val="28"/>
          </w:rPr>
          <w:t>~</w:t>
        </w:r>
      </w:ins>
      <w:r w:rsidR="00A30139">
        <w:rPr>
          <w:rFonts w:ascii="Century Gothic" w:hAnsi="Century Gothic"/>
          <w:sz w:val="28"/>
          <w:szCs w:val="28"/>
        </w:rPr>
        <w:t>Tony Robbins</w:t>
      </w:r>
    </w:p>
    <w:p w14:paraId="07A6A645" w14:textId="77777777" w:rsidR="001F3651" w:rsidRPr="00820971" w:rsidRDefault="001F3651">
      <w:pPr>
        <w:rPr>
          <w:rFonts w:ascii="Century Gothic" w:hAnsi="Century Gothic"/>
        </w:rPr>
      </w:pPr>
    </w:p>
    <w:p w14:paraId="4A8723FF" w14:textId="77777777" w:rsidR="00882615" w:rsidRPr="00820971" w:rsidRDefault="00882615">
      <w:pPr>
        <w:rPr>
          <w:rFonts w:ascii="Century Gothic" w:hAnsi="Century Gothic"/>
        </w:rPr>
      </w:pPr>
    </w:p>
    <w:p w14:paraId="3E3EBB5D" w14:textId="77777777" w:rsidR="001F3651" w:rsidRPr="00820971" w:rsidRDefault="001F3651" w:rsidP="001F365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039EFD4" w14:textId="1F45637C" w:rsidR="001F3651" w:rsidRDefault="001F3651">
      <w:pPr>
        <w:rPr>
          <w:rFonts w:ascii="Century Gothic" w:hAnsi="Century Gothic"/>
        </w:rPr>
      </w:pPr>
      <w:r>
        <w:rPr>
          <w:rFonts w:ascii="Century Gothic" w:hAnsi="Century Gothic"/>
        </w:rPr>
        <w:br w:type="page"/>
      </w:r>
    </w:p>
    <w:p w14:paraId="44064B49" w14:textId="77777777" w:rsidR="00882615" w:rsidRPr="00820971" w:rsidRDefault="00882615">
      <w:pPr>
        <w:rPr>
          <w:rFonts w:ascii="Century Gothic" w:hAnsi="Century Gothic"/>
        </w:rPr>
      </w:pPr>
    </w:p>
    <w:p w14:paraId="3D7CDB55" w14:textId="77777777" w:rsidR="00882615" w:rsidRPr="00820971" w:rsidRDefault="00882615">
      <w:pPr>
        <w:rPr>
          <w:rFonts w:ascii="Century Gothic" w:hAnsi="Century Gothic"/>
        </w:rPr>
      </w:pPr>
    </w:p>
    <w:p w14:paraId="20F72608" w14:textId="77777777" w:rsidR="001F3651" w:rsidRPr="00820971" w:rsidRDefault="001F3651" w:rsidP="00C4775E">
      <w:pPr>
        <w:pStyle w:val="Default"/>
        <w:spacing w:line="360" w:lineRule="auto"/>
        <w:rPr>
          <w:rFonts w:ascii="Century Gothic" w:hAnsi="Century Gothic"/>
          <w:sz w:val="24"/>
          <w:szCs w:val="24"/>
        </w:rPr>
      </w:pPr>
    </w:p>
    <w:p w14:paraId="0E30CEB3" w14:textId="746E8EA6" w:rsidR="00BC16DE" w:rsidRDefault="001F3651" w:rsidP="001F3651">
      <w:pPr>
        <w:rPr>
          <w:ins w:id="148"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"Go for it now. The future is promised to no one.</w:t>
      </w:r>
      <w:r>
        <w:rPr>
          <w:rFonts w:ascii="Century Gothic" w:eastAsiaTheme="minorEastAsia" w:hAnsi="Century Gothic" w:cs="Helvetica Neue Light"/>
          <w:color w:val="101214"/>
          <w:sz w:val="28"/>
          <w:szCs w:val="28"/>
        </w:rPr>
        <w:t>”</w:t>
      </w:r>
    </w:p>
    <w:p w14:paraId="7FCB4BEA" w14:textId="01767190" w:rsidR="001F3651" w:rsidRPr="000612C9" w:rsidRDefault="00BC16DE" w:rsidP="001F3651">
      <w:pPr>
        <w:rPr>
          <w:rFonts w:ascii="Century Gothic" w:eastAsiaTheme="minorEastAsia" w:hAnsi="Century Gothic" w:cs="Helvetica Neue Light"/>
          <w:color w:val="101214"/>
          <w:sz w:val="28"/>
          <w:szCs w:val="28"/>
        </w:rPr>
      </w:pPr>
      <w:ins w:id="149" w:author="Microsoft Office User" w:date="2017-03-20T10:40:00Z">
        <w:r>
          <w:rPr>
            <w:rFonts w:ascii="Century Gothic" w:eastAsiaTheme="minorEastAsia" w:hAnsi="Century Gothic" w:cs="Helvetica Neue Light"/>
            <w:color w:val="101214"/>
            <w:sz w:val="28"/>
            <w:szCs w:val="28"/>
          </w:rPr>
          <w:t>~</w:t>
        </w:r>
      </w:ins>
      <w:r w:rsidR="001F3651">
        <w:rPr>
          <w:rFonts w:ascii="Century Gothic" w:eastAsiaTheme="minorEastAsia" w:hAnsi="Century Gothic" w:cs="Helvetica Neue Light"/>
          <w:color w:val="101214"/>
          <w:sz w:val="28"/>
          <w:szCs w:val="28"/>
        </w:rPr>
        <w:t>Wayne Dyer</w:t>
      </w:r>
    </w:p>
    <w:p w14:paraId="1353A007" w14:textId="77777777" w:rsidR="00D7210B" w:rsidRPr="00820971" w:rsidRDefault="00D7210B" w:rsidP="007A5788">
      <w:pPr>
        <w:pStyle w:val="Default"/>
        <w:rPr>
          <w:rFonts w:ascii="Century Gothic" w:hAnsi="Century Gothic"/>
          <w:color w:val="auto"/>
          <w:sz w:val="24"/>
          <w:szCs w:val="24"/>
        </w:rPr>
      </w:pPr>
    </w:p>
    <w:p w14:paraId="0A2EEF02" w14:textId="77777777" w:rsidR="00D7210B" w:rsidRPr="00820971" w:rsidRDefault="00D7210B" w:rsidP="007A5788">
      <w:pPr>
        <w:pStyle w:val="Default"/>
        <w:rPr>
          <w:rFonts w:ascii="Century Gothic" w:hAnsi="Century Gothic"/>
          <w:color w:val="auto"/>
          <w:sz w:val="24"/>
          <w:szCs w:val="24"/>
        </w:rPr>
      </w:pPr>
    </w:p>
    <w:p w14:paraId="0799143F" w14:textId="77777777" w:rsidR="001F3651" w:rsidRPr="00820971" w:rsidRDefault="001F3651" w:rsidP="001F3651">
      <w:pPr>
        <w:rPr>
          <w:rFonts w:ascii="Century Gothic" w:hAnsi="Century Gothic"/>
        </w:rPr>
      </w:pPr>
    </w:p>
    <w:p w14:paraId="16AA5E7A" w14:textId="77777777" w:rsidR="001F3651" w:rsidRPr="00820971" w:rsidRDefault="001F3651" w:rsidP="001F365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0EA8B80" w14:textId="77777777" w:rsidR="007A5788" w:rsidRPr="00820971" w:rsidRDefault="007A5788" w:rsidP="007A5788">
      <w:pPr>
        <w:rPr>
          <w:rFonts w:ascii="Century Gothic" w:hAnsi="Century Gothic"/>
        </w:rPr>
      </w:pPr>
    </w:p>
    <w:p w14:paraId="30F68877" w14:textId="77777777" w:rsidR="007A5788" w:rsidRPr="00820971" w:rsidRDefault="007A5788" w:rsidP="007A5788">
      <w:pPr>
        <w:rPr>
          <w:rFonts w:ascii="Century Gothic" w:hAnsi="Century Gothic"/>
        </w:rPr>
      </w:pPr>
    </w:p>
    <w:p w14:paraId="7CDE0456" w14:textId="77777777" w:rsidR="007A5788" w:rsidRPr="00820971" w:rsidRDefault="007A5788" w:rsidP="007A5788">
      <w:pPr>
        <w:rPr>
          <w:rFonts w:ascii="Century Gothic" w:hAnsi="Century Gothic"/>
        </w:rPr>
      </w:pPr>
    </w:p>
    <w:p w14:paraId="6C593F8A" w14:textId="77777777" w:rsidR="007A5788" w:rsidRPr="00820971" w:rsidRDefault="007A5788" w:rsidP="007A5788">
      <w:pPr>
        <w:rPr>
          <w:rFonts w:ascii="Century Gothic" w:hAnsi="Century Gothic"/>
        </w:rPr>
      </w:pPr>
    </w:p>
    <w:p w14:paraId="0F1DF005" w14:textId="77777777" w:rsidR="007A5788" w:rsidRPr="00820971" w:rsidRDefault="007A5788" w:rsidP="007A5788">
      <w:pPr>
        <w:rPr>
          <w:rFonts w:ascii="Century Gothic" w:hAnsi="Century Gothic"/>
        </w:rPr>
      </w:pPr>
    </w:p>
    <w:p w14:paraId="0A8D9C1A" w14:textId="77777777" w:rsidR="007A5788" w:rsidRPr="00820971" w:rsidRDefault="007A5788" w:rsidP="007A5788">
      <w:pPr>
        <w:rPr>
          <w:rFonts w:ascii="Century Gothic" w:hAnsi="Century Gothic"/>
        </w:rPr>
      </w:pPr>
    </w:p>
    <w:p w14:paraId="636DB734" w14:textId="77777777" w:rsidR="007A5788" w:rsidRPr="00820971" w:rsidRDefault="007A5788" w:rsidP="007A5788">
      <w:pPr>
        <w:rPr>
          <w:rFonts w:ascii="Century Gothic" w:hAnsi="Century Gothic"/>
        </w:rPr>
      </w:pPr>
    </w:p>
    <w:p w14:paraId="4FB07F43" w14:textId="38B3F3E5" w:rsidR="00D7210B" w:rsidRPr="00820971" w:rsidRDefault="00D7210B" w:rsidP="007A5788">
      <w:pPr>
        <w:pStyle w:val="Default"/>
        <w:spacing w:line="360" w:lineRule="auto"/>
        <w:rPr>
          <w:rFonts w:ascii="Century Gothic" w:hAnsi="Century Gothic"/>
          <w:sz w:val="24"/>
          <w:szCs w:val="24"/>
        </w:rPr>
      </w:pPr>
    </w:p>
    <w:p w14:paraId="64415057" w14:textId="47DA6AD2" w:rsidR="00F54539" w:rsidRPr="00820971" w:rsidRDefault="00F54539" w:rsidP="00F54539">
      <w:pPr>
        <w:rPr>
          <w:rFonts w:ascii="Century Gothic" w:hAnsi="Century Gothic"/>
        </w:rPr>
      </w:pPr>
    </w:p>
    <w:p w14:paraId="1CE8A630" w14:textId="77777777" w:rsidR="00802EB7" w:rsidRDefault="00802EB7" w:rsidP="00802EB7">
      <w:pPr>
        <w:rPr>
          <w:rFonts w:ascii="Century Gothic" w:hAnsi="Century Gothic"/>
          <w:sz w:val="28"/>
          <w:szCs w:val="28"/>
        </w:rPr>
      </w:pPr>
    </w:p>
    <w:p w14:paraId="243C4666" w14:textId="77777777" w:rsidR="00802EB7" w:rsidRDefault="00802EB7" w:rsidP="00802EB7">
      <w:pPr>
        <w:rPr>
          <w:rFonts w:ascii="Century Gothic" w:hAnsi="Century Gothic"/>
          <w:sz w:val="28"/>
          <w:szCs w:val="28"/>
        </w:rPr>
      </w:pPr>
    </w:p>
    <w:p w14:paraId="37EF6533" w14:textId="506373F5" w:rsidR="00BC16DE" w:rsidRDefault="004F49B3" w:rsidP="004F49B3">
      <w:pPr>
        <w:rPr>
          <w:ins w:id="150"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“The secret of change is to focus all of your energy, not on fighting the old, but on building the new.”</w:t>
      </w:r>
    </w:p>
    <w:p w14:paraId="65A5731E" w14:textId="760A1EBB" w:rsidR="004F49B3" w:rsidRPr="00820971" w:rsidRDefault="00BC16DE" w:rsidP="004F49B3">
      <w:pPr>
        <w:rPr>
          <w:rFonts w:ascii="Century Gothic" w:hAnsi="Century Gothic"/>
          <w:sz w:val="28"/>
          <w:szCs w:val="28"/>
        </w:rPr>
      </w:pPr>
      <w:ins w:id="151" w:author="Microsoft Office User" w:date="2017-03-20T10:40:00Z">
        <w:r>
          <w:rPr>
            <w:rFonts w:ascii="Century Gothic" w:eastAsiaTheme="minorEastAsia" w:hAnsi="Century Gothic" w:cs="Helvetica Neue Light"/>
            <w:color w:val="101214"/>
            <w:sz w:val="28"/>
            <w:szCs w:val="28"/>
          </w:rPr>
          <w:t>~</w:t>
        </w:r>
      </w:ins>
      <w:r w:rsidR="004F49B3" w:rsidRPr="00820971">
        <w:rPr>
          <w:rFonts w:ascii="Century Gothic" w:eastAsiaTheme="minorEastAsia" w:hAnsi="Century Gothic" w:cs="Helvetica Neue Light"/>
          <w:color w:val="101214"/>
          <w:sz w:val="28"/>
          <w:szCs w:val="28"/>
        </w:rPr>
        <w:t>Socrates</w:t>
      </w:r>
    </w:p>
    <w:p w14:paraId="173E2A3B" w14:textId="77777777" w:rsidR="004F49B3" w:rsidRDefault="004F49B3" w:rsidP="004F49B3">
      <w:pPr>
        <w:rPr>
          <w:rFonts w:ascii="Century Gothic" w:eastAsiaTheme="minorEastAsia" w:hAnsi="Century Gothic" w:cs="Helvetica Neue Light"/>
          <w:color w:val="101214"/>
          <w:sz w:val="28"/>
          <w:szCs w:val="28"/>
        </w:rPr>
      </w:pPr>
    </w:p>
    <w:p w14:paraId="46E6D53A" w14:textId="77777777" w:rsidR="004F49B3" w:rsidRDefault="004F49B3" w:rsidP="004F49B3">
      <w:pPr>
        <w:rPr>
          <w:rFonts w:ascii="Century Gothic" w:eastAsiaTheme="minorEastAsia" w:hAnsi="Century Gothic" w:cs="Helvetica Neue Light"/>
          <w:color w:val="101214"/>
          <w:sz w:val="28"/>
          <w:szCs w:val="28"/>
        </w:rPr>
      </w:pPr>
    </w:p>
    <w:p w14:paraId="208EE9F7" w14:textId="77777777" w:rsidR="004F49B3" w:rsidRPr="00820971" w:rsidRDefault="004F49B3" w:rsidP="004F49B3">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140DA20" w14:textId="77777777" w:rsidR="00F54539" w:rsidRPr="00820971" w:rsidRDefault="00F54539">
      <w:pPr>
        <w:rPr>
          <w:rFonts w:ascii="Century Gothic" w:hAnsi="Century Gothic"/>
        </w:rPr>
      </w:pPr>
      <w:r w:rsidRPr="00820971">
        <w:rPr>
          <w:rFonts w:ascii="Century Gothic" w:hAnsi="Century Gothic"/>
        </w:rPr>
        <w:br w:type="page"/>
      </w:r>
    </w:p>
    <w:p w14:paraId="742B4A89" w14:textId="77777777" w:rsidR="00802EB7" w:rsidRDefault="00802EB7" w:rsidP="00802EB7">
      <w:pPr>
        <w:rPr>
          <w:rFonts w:ascii="Century Gothic" w:eastAsiaTheme="minorEastAsia" w:hAnsi="Century Gothic" w:cs="Helvetica Neue Light"/>
          <w:color w:val="101214"/>
          <w:sz w:val="28"/>
          <w:szCs w:val="28"/>
        </w:rPr>
      </w:pPr>
    </w:p>
    <w:p w14:paraId="3BD7530B" w14:textId="77777777" w:rsidR="00802EB7" w:rsidRDefault="00802EB7" w:rsidP="00802EB7">
      <w:pPr>
        <w:rPr>
          <w:rFonts w:ascii="Century Gothic" w:eastAsiaTheme="minorEastAsia" w:hAnsi="Century Gothic" w:cs="Helvetica Neue Light"/>
          <w:color w:val="101214"/>
          <w:sz w:val="28"/>
          <w:szCs w:val="28"/>
        </w:rPr>
      </w:pPr>
    </w:p>
    <w:p w14:paraId="4E99AEC7" w14:textId="77777777" w:rsidR="00802EB7" w:rsidRDefault="00802EB7" w:rsidP="00802EB7">
      <w:pPr>
        <w:rPr>
          <w:rFonts w:ascii="Century Gothic" w:eastAsiaTheme="minorEastAsia" w:hAnsi="Century Gothic" w:cs="Helvetica Neue Light"/>
          <w:color w:val="101214"/>
          <w:sz w:val="28"/>
          <w:szCs w:val="28"/>
        </w:rPr>
      </w:pPr>
    </w:p>
    <w:p w14:paraId="1DE6AC26" w14:textId="77777777" w:rsidR="004F49B3" w:rsidRDefault="004F49B3" w:rsidP="004F49B3">
      <w:pPr>
        <w:rPr>
          <w:rFonts w:ascii="Century Gothic" w:hAnsi="Century Gothic"/>
          <w:sz w:val="32"/>
          <w:szCs w:val="32"/>
        </w:rPr>
      </w:pPr>
    </w:p>
    <w:p w14:paraId="3566DDFC" w14:textId="77777777" w:rsidR="004F49B3" w:rsidRDefault="004F49B3" w:rsidP="004F49B3">
      <w:pPr>
        <w:rPr>
          <w:rFonts w:ascii="Century Gothic" w:hAnsi="Century Gothic"/>
          <w:sz w:val="32"/>
          <w:szCs w:val="32"/>
        </w:rPr>
      </w:pPr>
    </w:p>
    <w:p w14:paraId="465EDE85" w14:textId="77777777" w:rsidR="004F49B3" w:rsidRDefault="004F49B3" w:rsidP="004F49B3">
      <w:pPr>
        <w:rPr>
          <w:rFonts w:ascii="Century Gothic" w:hAnsi="Century Gothic"/>
          <w:sz w:val="32"/>
          <w:szCs w:val="32"/>
        </w:rPr>
      </w:pPr>
    </w:p>
    <w:p w14:paraId="2890B9E1" w14:textId="15CC107E" w:rsidR="004F49B3" w:rsidRPr="004F49B3" w:rsidRDefault="004F49B3" w:rsidP="004F49B3">
      <w:pPr>
        <w:rPr>
          <w:rFonts w:ascii="Century Gothic" w:hAnsi="Century Gothic"/>
          <w:sz w:val="32"/>
          <w:szCs w:val="32"/>
        </w:rPr>
      </w:pPr>
      <w:r w:rsidRPr="004F49B3">
        <w:rPr>
          <w:rFonts w:ascii="Century Gothic" w:hAnsi="Century Gothic"/>
          <w:sz w:val="32"/>
          <w:szCs w:val="32"/>
        </w:rPr>
        <w:t xml:space="preserve">You have </w:t>
      </w:r>
      <w:ins w:id="152" w:author="Melanie Curtis" w:date="2017-03-22T15:24:00Z">
        <w:r w:rsidR="002D0BBF">
          <w:rPr>
            <w:rFonts w:ascii="Century Gothic" w:hAnsi="Century Gothic"/>
            <w:sz w:val="32"/>
            <w:szCs w:val="32"/>
          </w:rPr>
          <w:t>all your own</w:t>
        </w:r>
        <w:r w:rsidR="002D0BBF" w:rsidRPr="004F49B3">
          <w:rPr>
            <w:rFonts w:ascii="Century Gothic" w:hAnsi="Century Gothic"/>
            <w:sz w:val="32"/>
            <w:szCs w:val="32"/>
          </w:rPr>
          <w:t xml:space="preserve"> </w:t>
        </w:r>
      </w:ins>
      <w:r w:rsidRPr="004F49B3">
        <w:rPr>
          <w:rFonts w:ascii="Century Gothic" w:hAnsi="Century Gothic"/>
          <w:sz w:val="32"/>
          <w:szCs w:val="32"/>
        </w:rPr>
        <w:t>answer</w:t>
      </w:r>
      <w:ins w:id="153" w:author="Melanie Curtis" w:date="2017-03-22T15:24:00Z">
        <w:r w:rsidR="002D0BBF">
          <w:rPr>
            <w:rFonts w:ascii="Century Gothic" w:hAnsi="Century Gothic"/>
            <w:sz w:val="32"/>
            <w:szCs w:val="32"/>
          </w:rPr>
          <w:t>s</w:t>
        </w:r>
      </w:ins>
      <w:r w:rsidRPr="004F49B3">
        <w:rPr>
          <w:rFonts w:ascii="Century Gothic" w:hAnsi="Century Gothic"/>
          <w:sz w:val="32"/>
          <w:szCs w:val="32"/>
        </w:rPr>
        <w:t>.</w:t>
      </w:r>
    </w:p>
    <w:p w14:paraId="754F0979" w14:textId="77777777" w:rsidR="00802EB7" w:rsidRDefault="00802EB7">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09C2B2DC" w14:textId="77777777" w:rsidR="00802EB7" w:rsidRDefault="00802EB7" w:rsidP="00802EB7">
      <w:pPr>
        <w:rPr>
          <w:rFonts w:ascii="Century Gothic" w:eastAsiaTheme="minorEastAsia" w:hAnsi="Century Gothic" w:cs="Helvetica Neue Light"/>
          <w:color w:val="101214"/>
          <w:sz w:val="28"/>
          <w:szCs w:val="28"/>
        </w:rPr>
      </w:pPr>
    </w:p>
    <w:p w14:paraId="76D0220F" w14:textId="77777777" w:rsidR="00802EB7" w:rsidRDefault="00802EB7" w:rsidP="00802EB7">
      <w:pPr>
        <w:rPr>
          <w:rFonts w:ascii="Century Gothic" w:eastAsiaTheme="minorEastAsia" w:hAnsi="Century Gothic" w:cs="Helvetica Neue Light"/>
          <w:color w:val="101214"/>
          <w:sz w:val="28"/>
          <w:szCs w:val="28"/>
        </w:rPr>
      </w:pPr>
    </w:p>
    <w:p w14:paraId="7D49E2FE" w14:textId="50A17668" w:rsidR="00BC16DE" w:rsidRDefault="00802EB7" w:rsidP="00802EB7">
      <w:pPr>
        <w:rPr>
          <w:ins w:id="154"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“History, despite its wrenching pain, cannot be unlived, however, if faced with courage, need not be lived again.”</w:t>
      </w:r>
    </w:p>
    <w:p w14:paraId="0325582F" w14:textId="16961C3E" w:rsidR="00802EB7" w:rsidRDefault="00BC16DE" w:rsidP="00802EB7">
      <w:pPr>
        <w:rPr>
          <w:rFonts w:ascii="Century Gothic" w:eastAsiaTheme="minorEastAsia" w:hAnsi="Century Gothic" w:cs="Helvetica Neue Light"/>
          <w:color w:val="101214"/>
          <w:sz w:val="28"/>
          <w:szCs w:val="28"/>
        </w:rPr>
      </w:pPr>
      <w:ins w:id="155" w:author="Microsoft Office User" w:date="2017-03-20T10:40:00Z">
        <w:r>
          <w:rPr>
            <w:rFonts w:ascii="Century Gothic" w:eastAsiaTheme="minorEastAsia" w:hAnsi="Century Gothic" w:cs="Helvetica Neue Light"/>
            <w:color w:val="101214"/>
            <w:sz w:val="28"/>
            <w:szCs w:val="28"/>
          </w:rPr>
          <w:t>~</w:t>
        </w:r>
      </w:ins>
      <w:r w:rsidR="00802EB7" w:rsidRPr="00820971">
        <w:rPr>
          <w:rFonts w:ascii="Century Gothic" w:eastAsiaTheme="minorEastAsia" w:hAnsi="Century Gothic" w:cs="Helvetica Neue Light"/>
          <w:color w:val="101214"/>
          <w:sz w:val="28"/>
          <w:szCs w:val="28"/>
        </w:rPr>
        <w:t>Maya Angelou</w:t>
      </w:r>
    </w:p>
    <w:p w14:paraId="23358F8B" w14:textId="77777777" w:rsidR="00802EB7" w:rsidRDefault="00802EB7" w:rsidP="00802EB7">
      <w:pPr>
        <w:rPr>
          <w:rFonts w:ascii="Century Gothic" w:eastAsiaTheme="minorEastAsia" w:hAnsi="Century Gothic" w:cs="Helvetica Neue Light"/>
          <w:color w:val="101214"/>
          <w:sz w:val="28"/>
          <w:szCs w:val="28"/>
        </w:rPr>
      </w:pPr>
    </w:p>
    <w:p w14:paraId="53D0742F" w14:textId="77777777" w:rsidR="00802EB7" w:rsidRDefault="00802EB7" w:rsidP="00802EB7">
      <w:pPr>
        <w:rPr>
          <w:rFonts w:ascii="Century Gothic" w:eastAsiaTheme="minorEastAsia" w:hAnsi="Century Gothic" w:cs="Helvetica Neue Light"/>
          <w:color w:val="101214"/>
          <w:sz w:val="28"/>
          <w:szCs w:val="28"/>
        </w:rPr>
      </w:pPr>
    </w:p>
    <w:p w14:paraId="157777A4" w14:textId="77777777" w:rsidR="00802EB7" w:rsidRPr="00820971" w:rsidRDefault="00802EB7" w:rsidP="00802EB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8E71E05" w14:textId="77777777" w:rsidR="00802EB7" w:rsidRPr="00820971" w:rsidRDefault="00802EB7" w:rsidP="00802EB7">
      <w:pPr>
        <w:rPr>
          <w:rFonts w:ascii="Century Gothic" w:eastAsiaTheme="minorEastAsia" w:hAnsi="Century Gothic" w:cs="Helvetica Neue Light"/>
          <w:color w:val="101214"/>
          <w:sz w:val="28"/>
          <w:szCs w:val="28"/>
        </w:rPr>
      </w:pPr>
    </w:p>
    <w:p w14:paraId="4AB4AA7C" w14:textId="7CFDFC01" w:rsidR="00802EB7" w:rsidRDefault="00802EB7">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36B99CD7" w14:textId="77777777" w:rsidR="00802EB7" w:rsidRPr="00820971" w:rsidRDefault="00802EB7" w:rsidP="00802EB7">
      <w:pPr>
        <w:rPr>
          <w:rFonts w:ascii="Century Gothic" w:eastAsiaTheme="minorEastAsia" w:hAnsi="Century Gothic" w:cs="Helvetica Neue Light"/>
          <w:color w:val="101214"/>
          <w:sz w:val="28"/>
          <w:szCs w:val="28"/>
        </w:rPr>
      </w:pPr>
    </w:p>
    <w:p w14:paraId="3CC0817B" w14:textId="77777777" w:rsidR="00515067" w:rsidRDefault="00515067" w:rsidP="00802EB7">
      <w:pPr>
        <w:widowControl w:val="0"/>
        <w:autoSpaceDE w:val="0"/>
        <w:autoSpaceDN w:val="0"/>
        <w:adjustRightInd w:val="0"/>
        <w:rPr>
          <w:rFonts w:ascii="Century Gothic" w:eastAsiaTheme="minorEastAsia" w:hAnsi="Century Gothic" w:cs="Merriweather-Regular"/>
          <w:color w:val="131313"/>
          <w:sz w:val="28"/>
          <w:szCs w:val="28"/>
        </w:rPr>
      </w:pPr>
    </w:p>
    <w:p w14:paraId="17C634A4" w14:textId="5D485C4E" w:rsidR="00BC16DE" w:rsidRDefault="00802EB7" w:rsidP="00802EB7">
      <w:pPr>
        <w:widowControl w:val="0"/>
        <w:autoSpaceDE w:val="0"/>
        <w:autoSpaceDN w:val="0"/>
        <w:adjustRightInd w:val="0"/>
        <w:rPr>
          <w:ins w:id="156" w:author="Microsoft Office User" w:date="2017-03-20T10:40: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“Vulnerability sounds like truth and feels like courage. Truth and courage aren't always comfortable, but they're never weakness.</w:t>
      </w:r>
      <w:r>
        <w:rPr>
          <w:rFonts w:ascii="Century Gothic" w:eastAsiaTheme="minorEastAsia" w:hAnsi="Century Gothic" w:cs="Merriweather-Regular"/>
          <w:color w:val="131313"/>
          <w:sz w:val="28"/>
          <w:szCs w:val="28"/>
        </w:rPr>
        <w:t>”</w:t>
      </w:r>
    </w:p>
    <w:p w14:paraId="02687931" w14:textId="10E0307F" w:rsidR="00802EB7" w:rsidRDefault="00BC16DE" w:rsidP="00802EB7">
      <w:pPr>
        <w:widowControl w:val="0"/>
        <w:autoSpaceDE w:val="0"/>
        <w:autoSpaceDN w:val="0"/>
        <w:adjustRightInd w:val="0"/>
        <w:rPr>
          <w:rFonts w:ascii="Century Gothic" w:eastAsiaTheme="minorEastAsia" w:hAnsi="Century Gothic" w:cs="Merriweather-Regular"/>
          <w:color w:val="131313"/>
          <w:sz w:val="28"/>
          <w:szCs w:val="28"/>
        </w:rPr>
      </w:pPr>
      <w:ins w:id="157" w:author="Microsoft Office User" w:date="2017-03-20T10:40:00Z">
        <w:r>
          <w:rPr>
            <w:rFonts w:ascii="Century Gothic" w:eastAsiaTheme="minorEastAsia" w:hAnsi="Century Gothic" w:cs="Merriweather-Regular"/>
            <w:color w:val="131313"/>
            <w:sz w:val="28"/>
            <w:szCs w:val="28"/>
          </w:rPr>
          <w:t>~</w:t>
        </w:r>
      </w:ins>
      <w:ins w:id="158" w:author="Melanie Curtis" w:date="2017-03-22T15:26:00Z">
        <w:r w:rsidR="001A61A9" w:rsidRPr="001A61A9">
          <w:rPr>
            <w:rFonts w:ascii="Century Gothic" w:eastAsiaTheme="minorEastAsia" w:hAnsi="Century Gothic" w:cs="Merriweather-Regular"/>
            <w:color w:val="131313"/>
            <w:sz w:val="28"/>
            <w:szCs w:val="28"/>
          </w:rPr>
          <w:t xml:space="preserve"> </w:t>
        </w:r>
        <w:proofErr w:type="spellStart"/>
        <w:r w:rsidR="001A61A9">
          <w:rPr>
            <w:rFonts w:ascii="Century Gothic" w:eastAsiaTheme="minorEastAsia" w:hAnsi="Century Gothic" w:cs="Merriweather-Regular"/>
            <w:color w:val="131313"/>
            <w:sz w:val="28"/>
            <w:szCs w:val="28"/>
          </w:rPr>
          <w:t>Brené</w:t>
        </w:r>
      </w:ins>
      <w:proofErr w:type="spellEnd"/>
      <w:r w:rsidR="00802EB7">
        <w:rPr>
          <w:rFonts w:ascii="Century Gothic" w:eastAsiaTheme="minorEastAsia" w:hAnsi="Century Gothic" w:cs="Merriweather-Regular"/>
          <w:color w:val="131313"/>
          <w:sz w:val="28"/>
          <w:szCs w:val="28"/>
        </w:rPr>
        <w:t xml:space="preserve"> Brown</w:t>
      </w:r>
    </w:p>
    <w:p w14:paraId="1CD2AF34" w14:textId="77777777" w:rsidR="00802EB7" w:rsidRPr="00820971" w:rsidRDefault="00802EB7" w:rsidP="00802EB7">
      <w:pPr>
        <w:widowControl w:val="0"/>
        <w:autoSpaceDE w:val="0"/>
        <w:autoSpaceDN w:val="0"/>
        <w:adjustRightInd w:val="0"/>
        <w:rPr>
          <w:rFonts w:ascii="Century Gothic" w:eastAsiaTheme="minorEastAsia" w:hAnsi="Century Gothic" w:cs="Helvetica Neue Light"/>
          <w:color w:val="101214"/>
          <w:sz w:val="28"/>
          <w:szCs w:val="28"/>
        </w:rPr>
      </w:pPr>
    </w:p>
    <w:p w14:paraId="7F061A5E" w14:textId="77777777" w:rsidR="00802EB7" w:rsidRPr="00820971" w:rsidRDefault="00802EB7" w:rsidP="00802EB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4D6BE2B" w14:textId="3C005F26" w:rsidR="00427FCA" w:rsidRPr="00820971" w:rsidRDefault="00882615">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br w:type="page"/>
      </w:r>
    </w:p>
    <w:p w14:paraId="2773C363" w14:textId="77777777" w:rsidR="00AE4F54" w:rsidRPr="00E820BD" w:rsidRDefault="00AE4F54" w:rsidP="00F54539">
      <w:pPr>
        <w:rPr>
          <w:rFonts w:ascii="Century Gothic" w:hAnsi="Century Gothic" w:cs="Arial Unicode MS"/>
          <w:color w:val="000000"/>
          <w:sz w:val="28"/>
          <w:szCs w:val="28"/>
          <w:bdr w:val="nil"/>
        </w:rPr>
      </w:pPr>
    </w:p>
    <w:p w14:paraId="0F271BE1" w14:textId="77777777" w:rsidR="00E820BD" w:rsidRDefault="00E820BD" w:rsidP="00E820BD">
      <w:pPr>
        <w:rPr>
          <w:rFonts w:ascii="Century Gothic" w:eastAsiaTheme="minorEastAsia" w:hAnsi="Century Gothic" w:cs="Verdana"/>
          <w:color w:val="262626"/>
          <w:sz w:val="28"/>
          <w:szCs w:val="28"/>
        </w:rPr>
      </w:pPr>
    </w:p>
    <w:p w14:paraId="6A654800" w14:textId="77777777" w:rsidR="00E820BD" w:rsidRDefault="00E820BD" w:rsidP="00E820BD">
      <w:pPr>
        <w:rPr>
          <w:rFonts w:ascii="Century Gothic" w:eastAsiaTheme="minorEastAsia" w:hAnsi="Century Gothic" w:cs="Verdana"/>
          <w:color w:val="262626"/>
          <w:sz w:val="28"/>
          <w:szCs w:val="28"/>
        </w:rPr>
      </w:pPr>
    </w:p>
    <w:p w14:paraId="5FEEF8F0" w14:textId="77777777" w:rsidR="00E820BD" w:rsidRDefault="00E820BD" w:rsidP="00E820BD">
      <w:pPr>
        <w:rPr>
          <w:rFonts w:ascii="Century Gothic" w:eastAsiaTheme="minorEastAsia" w:hAnsi="Century Gothic" w:cs="Verdana"/>
          <w:color w:val="262626"/>
          <w:sz w:val="28"/>
          <w:szCs w:val="28"/>
        </w:rPr>
      </w:pPr>
    </w:p>
    <w:p w14:paraId="6DD0FBFB" w14:textId="77777777" w:rsidR="00E820BD" w:rsidRDefault="00E820BD" w:rsidP="00E820BD">
      <w:pPr>
        <w:rPr>
          <w:rFonts w:ascii="Century Gothic" w:eastAsiaTheme="minorEastAsia" w:hAnsi="Century Gothic" w:cs="Verdana"/>
          <w:color w:val="262626"/>
          <w:sz w:val="28"/>
          <w:szCs w:val="28"/>
        </w:rPr>
      </w:pPr>
    </w:p>
    <w:p w14:paraId="4E7C4359" w14:textId="03B13369" w:rsidR="00BC16DE" w:rsidRDefault="00E820BD" w:rsidP="00E820BD">
      <w:pPr>
        <w:rPr>
          <w:ins w:id="159" w:author="Microsoft Office User" w:date="2017-03-20T10:40:00Z"/>
          <w:rFonts w:ascii="Century Gothic" w:eastAsiaTheme="minorEastAsia" w:hAnsi="Century Gothic" w:cs="Verdana"/>
          <w:color w:val="262626"/>
          <w:sz w:val="40"/>
          <w:szCs w:val="40"/>
        </w:rPr>
      </w:pPr>
      <w:r w:rsidRPr="00853544">
        <w:rPr>
          <w:rFonts w:ascii="Century Gothic" w:eastAsiaTheme="minorEastAsia" w:hAnsi="Century Gothic" w:cs="Verdana"/>
          <w:color w:val="262626"/>
          <w:sz w:val="40"/>
          <w:szCs w:val="40"/>
        </w:rPr>
        <w:t>“Yeah, well, you know, that's just, like, your opinion, man.”</w:t>
      </w:r>
    </w:p>
    <w:p w14:paraId="7F57B6A2" w14:textId="10308A65" w:rsidR="00E820BD" w:rsidRPr="00853544" w:rsidRDefault="00BC16DE" w:rsidP="00E820BD">
      <w:pPr>
        <w:rPr>
          <w:rFonts w:ascii="Century Gothic" w:eastAsiaTheme="minorEastAsia" w:hAnsi="Century Gothic" w:cs="Verdana"/>
          <w:color w:val="262626"/>
          <w:sz w:val="40"/>
          <w:szCs w:val="40"/>
        </w:rPr>
      </w:pPr>
      <w:ins w:id="160" w:author="Microsoft Office User" w:date="2017-03-20T10:40:00Z">
        <w:r>
          <w:rPr>
            <w:rFonts w:ascii="Century Gothic" w:eastAsiaTheme="minorEastAsia" w:hAnsi="Century Gothic" w:cs="Verdana"/>
            <w:color w:val="262626"/>
            <w:sz w:val="40"/>
            <w:szCs w:val="40"/>
          </w:rPr>
          <w:t>~</w:t>
        </w:r>
      </w:ins>
      <w:r w:rsidR="00E820BD" w:rsidRPr="00853544">
        <w:rPr>
          <w:rFonts w:ascii="Century Gothic" w:eastAsiaTheme="minorEastAsia" w:hAnsi="Century Gothic" w:cs="Verdana"/>
          <w:color w:val="262626"/>
          <w:sz w:val="40"/>
          <w:szCs w:val="40"/>
        </w:rPr>
        <w:t>The Dude</w:t>
      </w:r>
    </w:p>
    <w:p w14:paraId="630666A0" w14:textId="77777777" w:rsidR="00E820BD" w:rsidRDefault="00E820BD" w:rsidP="00E820BD">
      <w:pPr>
        <w:rPr>
          <w:rFonts w:ascii="Century Gothic" w:eastAsiaTheme="minorEastAsia" w:hAnsi="Century Gothic" w:cs="Verdana"/>
          <w:color w:val="262626"/>
          <w:sz w:val="28"/>
          <w:szCs w:val="28"/>
        </w:rPr>
      </w:pPr>
    </w:p>
    <w:p w14:paraId="0C302DAA" w14:textId="77777777" w:rsidR="009A24E6" w:rsidRPr="00820971" w:rsidRDefault="009A24E6" w:rsidP="00F54539">
      <w:pPr>
        <w:rPr>
          <w:rFonts w:ascii="Century Gothic" w:eastAsiaTheme="minorEastAsia" w:hAnsi="Century Gothic" w:cs="Helvetica Neue Light"/>
          <w:color w:val="101214"/>
          <w:sz w:val="28"/>
          <w:szCs w:val="28"/>
        </w:rPr>
      </w:pPr>
    </w:p>
    <w:p w14:paraId="44319C15" w14:textId="77777777" w:rsidR="00C00B6A" w:rsidRPr="00820971" w:rsidRDefault="00C00B6A" w:rsidP="00F54539">
      <w:pPr>
        <w:pStyle w:val="Default"/>
        <w:spacing w:line="360" w:lineRule="auto"/>
        <w:rPr>
          <w:rFonts w:ascii="Century Gothic" w:hAnsi="Century Gothic"/>
          <w:sz w:val="28"/>
          <w:szCs w:val="28"/>
        </w:rPr>
      </w:pPr>
    </w:p>
    <w:p w14:paraId="47244810" w14:textId="3FA3EFF3" w:rsidR="00F54539" w:rsidRPr="0001199E" w:rsidRDefault="00F54539" w:rsidP="00F54539">
      <w:pPr>
        <w:rPr>
          <w:rFonts w:ascii="Century Gothic" w:eastAsiaTheme="minorEastAsia" w:hAnsi="Century Gothic" w:cs="Helvetica Neue Light"/>
          <w:color w:val="101214"/>
          <w:sz w:val="28"/>
          <w:szCs w:val="28"/>
        </w:rPr>
      </w:pPr>
      <w:r w:rsidRPr="00820971">
        <w:rPr>
          <w:rFonts w:ascii="Century Gothic" w:hAnsi="Century Gothic" w:cs="Arial Unicode MS"/>
          <w:color w:val="000000"/>
          <w:bdr w:val="nil"/>
        </w:rPr>
        <w:br w:type="page"/>
      </w:r>
    </w:p>
    <w:p w14:paraId="425A53F3" w14:textId="77777777" w:rsidR="00E820BD" w:rsidRDefault="00E820BD" w:rsidP="00E820BD">
      <w:pPr>
        <w:rPr>
          <w:rFonts w:ascii="Century Gothic" w:eastAsiaTheme="minorEastAsia" w:hAnsi="Century Gothic" w:cs="Helvetica Neue Light"/>
          <w:color w:val="101214"/>
          <w:sz w:val="28"/>
          <w:szCs w:val="28"/>
        </w:rPr>
      </w:pPr>
    </w:p>
    <w:p w14:paraId="6780E95E" w14:textId="77777777" w:rsidR="00E820BD" w:rsidRDefault="00E820BD" w:rsidP="00E820BD">
      <w:pPr>
        <w:rPr>
          <w:rFonts w:ascii="Century Gothic" w:eastAsiaTheme="minorEastAsia" w:hAnsi="Century Gothic" w:cs="Helvetica Neue Light"/>
          <w:color w:val="101214"/>
          <w:sz w:val="28"/>
          <w:szCs w:val="28"/>
        </w:rPr>
      </w:pPr>
    </w:p>
    <w:p w14:paraId="313A0F19" w14:textId="400DEA42" w:rsidR="00BC16DE" w:rsidRDefault="00E820BD" w:rsidP="00E820BD">
      <w:pPr>
        <w:rPr>
          <w:ins w:id="161"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“We are all faced with a series of great opportunities brilliantly disguised as impossible situations.”</w:t>
      </w:r>
    </w:p>
    <w:p w14:paraId="01F90A68" w14:textId="1B61F3B9" w:rsidR="00E820BD" w:rsidRDefault="00BC16DE" w:rsidP="00E820BD">
      <w:pPr>
        <w:rPr>
          <w:rFonts w:ascii="Century Gothic" w:eastAsiaTheme="minorEastAsia" w:hAnsi="Century Gothic" w:cs="Helvetica Neue Light"/>
          <w:color w:val="101214"/>
          <w:sz w:val="28"/>
          <w:szCs w:val="28"/>
        </w:rPr>
      </w:pPr>
      <w:ins w:id="162" w:author="Microsoft Office User" w:date="2017-03-20T10:40:00Z">
        <w:r>
          <w:rPr>
            <w:rFonts w:ascii="Century Gothic" w:eastAsiaTheme="minorEastAsia" w:hAnsi="Century Gothic" w:cs="Helvetica Neue Light"/>
            <w:color w:val="101214"/>
            <w:sz w:val="28"/>
            <w:szCs w:val="28"/>
          </w:rPr>
          <w:t>~</w:t>
        </w:r>
      </w:ins>
      <w:r w:rsidR="00E820BD" w:rsidRPr="00820971">
        <w:rPr>
          <w:rFonts w:ascii="Century Gothic" w:eastAsiaTheme="minorEastAsia" w:hAnsi="Century Gothic" w:cs="Helvetica Neue Light"/>
          <w:color w:val="101214"/>
          <w:sz w:val="28"/>
          <w:szCs w:val="28"/>
        </w:rPr>
        <w:t xml:space="preserve">Charles R. </w:t>
      </w:r>
      <w:proofErr w:type="spellStart"/>
      <w:r w:rsidR="00E820BD" w:rsidRPr="00820971">
        <w:rPr>
          <w:rFonts w:ascii="Century Gothic" w:eastAsiaTheme="minorEastAsia" w:hAnsi="Century Gothic" w:cs="Helvetica Neue Light"/>
          <w:color w:val="101214"/>
          <w:sz w:val="28"/>
          <w:szCs w:val="28"/>
        </w:rPr>
        <w:t>Swindoll</w:t>
      </w:r>
      <w:proofErr w:type="spellEnd"/>
    </w:p>
    <w:p w14:paraId="055FC280" w14:textId="77777777" w:rsidR="00E820BD" w:rsidRDefault="00E820BD" w:rsidP="00E820BD">
      <w:pPr>
        <w:rPr>
          <w:rFonts w:ascii="Century Gothic" w:hAnsi="Century Gothic"/>
          <w:sz w:val="28"/>
          <w:szCs w:val="28"/>
        </w:rPr>
      </w:pPr>
    </w:p>
    <w:p w14:paraId="49F840CC" w14:textId="77777777" w:rsidR="006D6998" w:rsidRPr="00E820BD" w:rsidRDefault="006D6998" w:rsidP="00E820BD">
      <w:pPr>
        <w:rPr>
          <w:rFonts w:ascii="Century Gothic" w:eastAsiaTheme="minorEastAsia" w:hAnsi="Century Gothic" w:cs="Verdana"/>
          <w:color w:val="262626"/>
          <w:sz w:val="28"/>
          <w:szCs w:val="28"/>
        </w:rPr>
      </w:pPr>
    </w:p>
    <w:p w14:paraId="06EFEB37" w14:textId="77777777" w:rsidR="00E820BD" w:rsidRPr="00820971" w:rsidRDefault="00E820BD" w:rsidP="00E820BD">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A57C61C" w14:textId="3D1F46B7" w:rsidR="00E820BD" w:rsidRDefault="00E820BD">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44B1292A" w14:textId="77777777" w:rsidR="00CD089C" w:rsidRDefault="00CD089C" w:rsidP="00CD089C">
      <w:pPr>
        <w:rPr>
          <w:rFonts w:ascii="Century Gothic" w:eastAsiaTheme="minorEastAsia" w:hAnsi="Century Gothic" w:cs="Helvetica Neue Light"/>
          <w:color w:val="101214"/>
          <w:sz w:val="28"/>
          <w:szCs w:val="28"/>
        </w:rPr>
      </w:pPr>
    </w:p>
    <w:p w14:paraId="5B84FBC9" w14:textId="77777777" w:rsidR="00CD089C" w:rsidRDefault="00CD089C" w:rsidP="00CD089C">
      <w:pPr>
        <w:rPr>
          <w:rFonts w:ascii="Century Gothic" w:eastAsiaTheme="minorEastAsia" w:hAnsi="Century Gothic" w:cs="Helvetica Neue Light"/>
          <w:color w:val="101214"/>
          <w:sz w:val="28"/>
          <w:szCs w:val="28"/>
        </w:rPr>
      </w:pPr>
    </w:p>
    <w:p w14:paraId="17CFB82E" w14:textId="70E0B8C5" w:rsidR="00BC16DE" w:rsidRDefault="00CD089C" w:rsidP="00CD089C">
      <w:pPr>
        <w:rPr>
          <w:ins w:id="163"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“Every worthwhile accomplishment, big or little, has its stages of drudgery and triumph: a beginning, a struggle and a victory.”</w:t>
      </w:r>
    </w:p>
    <w:p w14:paraId="452B024E" w14:textId="16D98A7D" w:rsidR="00CD089C" w:rsidRDefault="00BC16DE" w:rsidP="00CD089C">
      <w:pPr>
        <w:rPr>
          <w:rFonts w:ascii="Century Gothic" w:eastAsiaTheme="minorEastAsia" w:hAnsi="Century Gothic" w:cs="Helvetica Neue Light"/>
          <w:color w:val="101214"/>
          <w:sz w:val="28"/>
          <w:szCs w:val="28"/>
        </w:rPr>
      </w:pPr>
      <w:ins w:id="164" w:author="Microsoft Office User" w:date="2017-03-20T10:40:00Z">
        <w:r>
          <w:rPr>
            <w:rFonts w:ascii="Century Gothic" w:eastAsiaTheme="minorEastAsia" w:hAnsi="Century Gothic" w:cs="Helvetica Neue Light"/>
            <w:color w:val="101214"/>
            <w:sz w:val="28"/>
            <w:szCs w:val="28"/>
          </w:rPr>
          <w:t>~</w:t>
        </w:r>
      </w:ins>
      <w:r w:rsidR="00CD089C">
        <w:rPr>
          <w:rFonts w:ascii="Century Gothic" w:eastAsiaTheme="minorEastAsia" w:hAnsi="Century Gothic" w:cs="Helvetica Neue Light"/>
          <w:color w:val="101214"/>
          <w:sz w:val="28"/>
          <w:szCs w:val="28"/>
        </w:rPr>
        <w:t xml:space="preserve">Mahatma </w:t>
      </w:r>
      <w:r w:rsidR="00CD089C" w:rsidRPr="00820971">
        <w:rPr>
          <w:rFonts w:ascii="Century Gothic" w:eastAsiaTheme="minorEastAsia" w:hAnsi="Century Gothic" w:cs="Helvetica Neue Light"/>
          <w:color w:val="101214"/>
          <w:sz w:val="28"/>
          <w:szCs w:val="28"/>
        </w:rPr>
        <w:t>Gandhi</w:t>
      </w:r>
    </w:p>
    <w:p w14:paraId="194D19A9" w14:textId="77777777" w:rsidR="00CD089C" w:rsidRPr="00820971" w:rsidRDefault="00CD089C" w:rsidP="00CD089C">
      <w:pPr>
        <w:rPr>
          <w:rFonts w:ascii="Century Gothic" w:eastAsiaTheme="minorEastAsia" w:hAnsi="Century Gothic" w:cs="Helvetica Neue Light"/>
          <w:color w:val="101214"/>
          <w:sz w:val="28"/>
          <w:szCs w:val="28"/>
        </w:rPr>
      </w:pPr>
    </w:p>
    <w:p w14:paraId="230357AE" w14:textId="77777777" w:rsidR="00CD089C" w:rsidRPr="00820971" w:rsidRDefault="00CD089C" w:rsidP="00CD089C">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3E8BAFC" w14:textId="3DDE3259" w:rsidR="00CD089C" w:rsidRDefault="00CD089C">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103E64E4" w14:textId="77777777" w:rsidR="00E820BD" w:rsidRDefault="00E820BD" w:rsidP="00E820BD">
      <w:pPr>
        <w:rPr>
          <w:rFonts w:ascii="Century Gothic" w:eastAsiaTheme="minorEastAsia" w:hAnsi="Century Gothic" w:cs="Helvetica Neue Light"/>
          <w:color w:val="101214"/>
          <w:sz w:val="28"/>
          <w:szCs w:val="28"/>
        </w:rPr>
      </w:pPr>
    </w:p>
    <w:p w14:paraId="445813B6" w14:textId="77777777" w:rsidR="00E820BD" w:rsidRDefault="00E820BD" w:rsidP="00E820BD">
      <w:pPr>
        <w:rPr>
          <w:rFonts w:ascii="Century Gothic" w:eastAsiaTheme="minorEastAsia" w:hAnsi="Century Gothic" w:cs="Helvetica Neue Light"/>
          <w:color w:val="101214"/>
          <w:sz w:val="28"/>
          <w:szCs w:val="28"/>
        </w:rPr>
      </w:pPr>
    </w:p>
    <w:p w14:paraId="1F396D64" w14:textId="77777777" w:rsidR="00CD089C" w:rsidRDefault="00CD089C" w:rsidP="00E820BD">
      <w:pPr>
        <w:rPr>
          <w:rFonts w:ascii="Century Gothic" w:eastAsiaTheme="minorEastAsia" w:hAnsi="Century Gothic" w:cs="Helvetica Neue Light"/>
          <w:color w:val="101214"/>
          <w:sz w:val="28"/>
          <w:szCs w:val="28"/>
        </w:rPr>
      </w:pPr>
    </w:p>
    <w:p w14:paraId="250460E5" w14:textId="77777777" w:rsidR="0091569A" w:rsidRDefault="0091569A" w:rsidP="00E820BD">
      <w:pPr>
        <w:rPr>
          <w:rFonts w:ascii="Century Gothic" w:eastAsiaTheme="minorEastAsia" w:hAnsi="Century Gothic" w:cs="Helvetica Neue Light"/>
          <w:color w:val="101214"/>
          <w:sz w:val="28"/>
          <w:szCs w:val="28"/>
        </w:rPr>
      </w:pPr>
    </w:p>
    <w:p w14:paraId="58E35ED6" w14:textId="77777777" w:rsidR="000563B9" w:rsidRDefault="000563B9" w:rsidP="00E820BD">
      <w:pPr>
        <w:rPr>
          <w:rFonts w:ascii="Century Gothic" w:eastAsiaTheme="minorEastAsia" w:hAnsi="Century Gothic" w:cs="Helvetica Neue Light"/>
          <w:color w:val="101214"/>
          <w:sz w:val="28"/>
          <w:szCs w:val="28"/>
        </w:rPr>
      </w:pPr>
    </w:p>
    <w:p w14:paraId="45B554C8" w14:textId="6627219D" w:rsidR="00E820BD" w:rsidRPr="000563B9" w:rsidRDefault="000563B9" w:rsidP="00E820BD">
      <w:pPr>
        <w:rPr>
          <w:rFonts w:ascii="Century Gothic" w:eastAsiaTheme="minorEastAsia" w:hAnsi="Century Gothic" w:cs="Helvetica Neue Light"/>
          <w:color w:val="101214"/>
          <w:sz w:val="40"/>
          <w:szCs w:val="40"/>
        </w:rPr>
      </w:pPr>
      <w:r w:rsidRPr="000563B9">
        <w:rPr>
          <w:rFonts w:ascii="Century Gothic" w:eastAsiaTheme="minorEastAsia" w:hAnsi="Century Gothic" w:cs="Helvetica Neue Light"/>
          <w:color w:val="101214"/>
          <w:sz w:val="40"/>
          <w:szCs w:val="40"/>
        </w:rPr>
        <w:t>Everything is for us. Everything.</w:t>
      </w:r>
    </w:p>
    <w:p w14:paraId="18551F5D" w14:textId="06417AA7" w:rsidR="000563B9" w:rsidRDefault="000563B9">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190AFA63" w14:textId="77777777" w:rsidR="00CD089C" w:rsidRDefault="00CD089C" w:rsidP="00E820BD">
      <w:pPr>
        <w:rPr>
          <w:rFonts w:ascii="Century Gothic" w:eastAsiaTheme="minorEastAsia" w:hAnsi="Century Gothic" w:cs="Helvetica Neue Light"/>
          <w:color w:val="101214"/>
          <w:sz w:val="28"/>
          <w:szCs w:val="28"/>
        </w:rPr>
      </w:pPr>
    </w:p>
    <w:p w14:paraId="629078B9" w14:textId="77777777" w:rsidR="00147501" w:rsidRDefault="00147501" w:rsidP="00147501">
      <w:pPr>
        <w:rPr>
          <w:rFonts w:ascii="Century Gothic" w:hAnsi="Century Gothic"/>
          <w:sz w:val="28"/>
          <w:szCs w:val="28"/>
        </w:rPr>
      </w:pPr>
    </w:p>
    <w:p w14:paraId="27782614" w14:textId="6914DD0D" w:rsidR="00147501" w:rsidRPr="00147501" w:rsidRDefault="00ED367C" w:rsidP="00147501">
      <w:pPr>
        <w:rPr>
          <w:rFonts w:ascii="Century Gothic" w:hAnsi="Century Gothic"/>
          <w:sz w:val="28"/>
          <w:szCs w:val="28"/>
        </w:rPr>
      </w:pPr>
      <w:r>
        <w:rPr>
          <w:rFonts w:ascii="Century Gothic" w:hAnsi="Century Gothic"/>
          <w:sz w:val="28"/>
          <w:szCs w:val="28"/>
        </w:rPr>
        <w:t>Forgive people who fu</w:t>
      </w:r>
      <w:r w:rsidR="00147501" w:rsidRPr="00147501">
        <w:rPr>
          <w:rFonts w:ascii="Century Gothic" w:hAnsi="Century Gothic"/>
          <w:sz w:val="28"/>
          <w:szCs w:val="28"/>
        </w:rPr>
        <w:t>cked up, be kind to those who hurt you, and no matter what, always be the person YOU can be proud of at the end of the day.</w:t>
      </w:r>
    </w:p>
    <w:p w14:paraId="267986E9" w14:textId="77777777" w:rsidR="009A24E6" w:rsidRPr="00820971" w:rsidRDefault="009A24E6" w:rsidP="00F54539">
      <w:pPr>
        <w:rPr>
          <w:rFonts w:ascii="Century Gothic" w:eastAsiaTheme="minorEastAsia" w:hAnsi="Century Gothic" w:cs="Helvetica Neue Light"/>
          <w:color w:val="101214"/>
          <w:sz w:val="28"/>
          <w:szCs w:val="28"/>
        </w:rPr>
      </w:pPr>
    </w:p>
    <w:p w14:paraId="14311782" w14:textId="77777777" w:rsidR="00147501" w:rsidRPr="00820971" w:rsidRDefault="00147501" w:rsidP="00147501">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954AE63" w14:textId="3A83B56C" w:rsidR="009A24E6" w:rsidRPr="00147501" w:rsidRDefault="009A24E6" w:rsidP="00147501">
      <w:pPr>
        <w:rPr>
          <w:rFonts w:ascii="Century Gothic" w:eastAsiaTheme="minorEastAsia" w:hAnsi="Century Gothic" w:cs="Helvetica Neue Light"/>
          <w:color w:val="101214"/>
          <w:sz w:val="28"/>
          <w:szCs w:val="28"/>
        </w:rPr>
      </w:pPr>
    </w:p>
    <w:p w14:paraId="5EA75540" w14:textId="77777777" w:rsidR="006256DA" w:rsidRPr="00820971" w:rsidRDefault="006256DA" w:rsidP="009A24E6">
      <w:pPr>
        <w:rPr>
          <w:rFonts w:ascii="Century Gothic" w:eastAsiaTheme="minorEastAsia" w:hAnsi="Century Gothic" w:cs="Helvetica Neue Light"/>
          <w:color w:val="101214"/>
          <w:sz w:val="28"/>
          <w:szCs w:val="28"/>
        </w:rPr>
      </w:pPr>
    </w:p>
    <w:p w14:paraId="7A0EB614" w14:textId="77777777" w:rsidR="009A24E6" w:rsidRPr="00820971" w:rsidRDefault="009A24E6">
      <w:pPr>
        <w:rPr>
          <w:rFonts w:ascii="Century Gothic" w:eastAsiaTheme="minorEastAsia" w:hAnsi="Century Gothic" w:cs="Helvetica Neue Light"/>
          <w:color w:val="101214"/>
          <w:sz w:val="28"/>
          <w:szCs w:val="28"/>
        </w:rPr>
      </w:pPr>
    </w:p>
    <w:p w14:paraId="1697A5C4" w14:textId="77777777" w:rsidR="009A24E6" w:rsidRPr="00820971" w:rsidRDefault="009A24E6">
      <w:pPr>
        <w:rPr>
          <w:rFonts w:ascii="Century Gothic" w:eastAsiaTheme="minorEastAsia" w:hAnsi="Century Gothic" w:cs="Helvetica Neue Light"/>
          <w:color w:val="101214"/>
          <w:sz w:val="28"/>
          <w:szCs w:val="28"/>
        </w:rPr>
      </w:pPr>
    </w:p>
    <w:p w14:paraId="578972C1" w14:textId="77777777" w:rsidR="009A24E6" w:rsidRPr="00820971" w:rsidRDefault="009A24E6">
      <w:pPr>
        <w:rPr>
          <w:rFonts w:ascii="Century Gothic" w:eastAsiaTheme="minorEastAsia" w:hAnsi="Century Gothic" w:cs="Helvetica Neue Light"/>
          <w:color w:val="101214"/>
          <w:sz w:val="28"/>
          <w:szCs w:val="28"/>
        </w:rPr>
      </w:pPr>
    </w:p>
    <w:p w14:paraId="3F471EB2" w14:textId="77777777" w:rsidR="00147501" w:rsidRDefault="00147501" w:rsidP="00F54539">
      <w:pPr>
        <w:rPr>
          <w:rFonts w:ascii="Century Gothic" w:eastAsiaTheme="minorEastAsia" w:hAnsi="Century Gothic" w:cs="Helvetica Neue Light"/>
          <w:color w:val="101214"/>
          <w:sz w:val="28"/>
          <w:szCs w:val="28"/>
        </w:rPr>
      </w:pPr>
    </w:p>
    <w:p w14:paraId="52976089" w14:textId="77777777" w:rsidR="00FA70C7" w:rsidRDefault="00FA70C7" w:rsidP="00F54539">
      <w:pPr>
        <w:rPr>
          <w:rFonts w:ascii="Century Gothic" w:eastAsiaTheme="minorEastAsia" w:hAnsi="Century Gothic" w:cs="Helvetica Neue Light"/>
          <w:color w:val="101214"/>
          <w:sz w:val="28"/>
          <w:szCs w:val="28"/>
        </w:rPr>
      </w:pPr>
    </w:p>
    <w:p w14:paraId="145F4B81" w14:textId="77777777" w:rsidR="00FA70C7" w:rsidRDefault="00FA70C7" w:rsidP="00F54539">
      <w:pPr>
        <w:rPr>
          <w:rFonts w:ascii="Century Gothic" w:eastAsiaTheme="minorEastAsia" w:hAnsi="Century Gothic" w:cs="Helvetica Neue Light"/>
          <w:color w:val="101214"/>
          <w:sz w:val="28"/>
          <w:szCs w:val="28"/>
        </w:rPr>
      </w:pPr>
    </w:p>
    <w:p w14:paraId="32A2A5B8" w14:textId="781D52C0" w:rsidR="00BC16DE" w:rsidRDefault="00427FCA" w:rsidP="00F54539">
      <w:pPr>
        <w:rPr>
          <w:ins w:id="165"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“A journey of a thousand miles begins with a single step.</w:t>
      </w:r>
      <w:r w:rsidR="00147501">
        <w:rPr>
          <w:rFonts w:ascii="Century Gothic" w:eastAsiaTheme="minorEastAsia" w:hAnsi="Century Gothic" w:cs="Helvetica Neue Light"/>
          <w:color w:val="101214"/>
          <w:sz w:val="28"/>
          <w:szCs w:val="28"/>
        </w:rPr>
        <w:t>”</w:t>
      </w:r>
    </w:p>
    <w:p w14:paraId="539AB7A2" w14:textId="24BC4230" w:rsidR="00F54539" w:rsidRPr="00147501" w:rsidRDefault="00BC16DE" w:rsidP="00F54539">
      <w:pPr>
        <w:rPr>
          <w:rFonts w:ascii="Century Gothic" w:eastAsiaTheme="minorEastAsia" w:hAnsi="Century Gothic" w:cs="Helvetica Neue Light"/>
          <w:color w:val="101214"/>
          <w:sz w:val="28"/>
          <w:szCs w:val="28"/>
        </w:rPr>
      </w:pPr>
      <w:ins w:id="166" w:author="Microsoft Office User" w:date="2017-03-20T10:40:00Z">
        <w:r>
          <w:rPr>
            <w:rFonts w:ascii="Century Gothic" w:eastAsiaTheme="minorEastAsia" w:hAnsi="Century Gothic" w:cs="Helvetica Neue Light"/>
            <w:color w:val="101214"/>
            <w:sz w:val="28"/>
            <w:szCs w:val="28"/>
          </w:rPr>
          <w:t>~</w:t>
        </w:r>
      </w:ins>
      <w:r w:rsidR="00147501">
        <w:rPr>
          <w:rFonts w:ascii="Century Gothic" w:eastAsiaTheme="minorEastAsia" w:hAnsi="Century Gothic" w:cs="Helvetica Neue Light"/>
          <w:color w:val="101214"/>
          <w:sz w:val="28"/>
          <w:szCs w:val="28"/>
        </w:rPr>
        <w:t>Lao Tzu</w:t>
      </w:r>
    </w:p>
    <w:p w14:paraId="75E4FAD7" w14:textId="77777777" w:rsidR="00F54539" w:rsidRPr="00820971" w:rsidRDefault="00F54539" w:rsidP="00F54539">
      <w:pPr>
        <w:rPr>
          <w:rFonts w:ascii="Century Gothic" w:hAnsi="Century Gothic" w:cs="Arial Unicode MS"/>
          <w:color w:val="000000"/>
          <w:bdr w:val="nil"/>
        </w:rPr>
      </w:pPr>
    </w:p>
    <w:p w14:paraId="18BAE39C" w14:textId="77777777" w:rsidR="00F54539" w:rsidRPr="00820971" w:rsidRDefault="00F54539" w:rsidP="00F54539">
      <w:pPr>
        <w:rPr>
          <w:rFonts w:ascii="Century Gothic" w:hAnsi="Century Gothic" w:cs="Arial Unicode MS"/>
          <w:color w:val="000000"/>
          <w:bdr w:val="nil"/>
        </w:rPr>
      </w:pPr>
    </w:p>
    <w:p w14:paraId="3C3A0411" w14:textId="77777777" w:rsidR="00F54539" w:rsidRPr="00820971" w:rsidRDefault="00F54539" w:rsidP="00F54539">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67B88C0" w14:textId="5386B200" w:rsidR="00F54539" w:rsidRPr="00820971" w:rsidRDefault="00F54539" w:rsidP="00F54539">
      <w:pPr>
        <w:rPr>
          <w:rFonts w:ascii="Century Gothic" w:hAnsi="Century Gothic" w:cs="Arial Unicode MS"/>
          <w:color w:val="000000"/>
          <w:bdr w:val="nil"/>
        </w:rPr>
      </w:pPr>
      <w:r w:rsidRPr="00820971">
        <w:rPr>
          <w:rFonts w:ascii="Century Gothic" w:hAnsi="Century Gothic" w:cs="Arial Unicode MS"/>
          <w:color w:val="000000"/>
          <w:bdr w:val="nil"/>
        </w:rPr>
        <w:br w:type="page"/>
      </w:r>
    </w:p>
    <w:p w14:paraId="4ABEF423" w14:textId="77777777" w:rsidR="009E49BE" w:rsidRPr="00820971" w:rsidRDefault="009E49BE" w:rsidP="009E49BE">
      <w:pPr>
        <w:rPr>
          <w:rFonts w:ascii="Century Gothic" w:eastAsiaTheme="minorEastAsia" w:hAnsi="Century Gothic" w:cs="Helvetica Neue Light"/>
          <w:color w:val="101214"/>
          <w:sz w:val="28"/>
          <w:szCs w:val="28"/>
        </w:rPr>
      </w:pPr>
    </w:p>
    <w:p w14:paraId="6543E3B5" w14:textId="17FC9340" w:rsidR="00BC16DE" w:rsidRDefault="009E49BE" w:rsidP="009E49BE">
      <w:pPr>
        <w:widowControl w:val="0"/>
        <w:autoSpaceDE w:val="0"/>
        <w:autoSpaceDN w:val="0"/>
        <w:adjustRightInd w:val="0"/>
        <w:rPr>
          <w:ins w:id="16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sidR="001537BA">
        <w:rPr>
          <w:rFonts w:ascii="Century Gothic" w:eastAsiaTheme="minorEastAsia" w:hAnsi="Century Gothic" w:cs="Helvetica Neue Light"/>
          <w:color w:val="101214"/>
          <w:sz w:val="28"/>
          <w:szCs w:val="28"/>
        </w:rPr>
        <w:t>Take advantage of every opportunity to practice your communication skills so that when important occasions arise, you will have the gift, the style, the sharpness, the clarity, and the emotions to affect other people</w:t>
      </w: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w:t>
      </w:r>
    </w:p>
    <w:p w14:paraId="40DE4BC8" w14:textId="78838066" w:rsidR="009E49BE" w:rsidRDefault="00BC16DE" w:rsidP="009E49BE">
      <w:pPr>
        <w:widowControl w:val="0"/>
        <w:autoSpaceDE w:val="0"/>
        <w:autoSpaceDN w:val="0"/>
        <w:adjustRightInd w:val="0"/>
        <w:rPr>
          <w:rFonts w:ascii="Century Gothic" w:eastAsiaTheme="minorEastAsia" w:hAnsi="Century Gothic" w:cs="Helvetica Neue Light"/>
          <w:color w:val="101214"/>
          <w:sz w:val="28"/>
          <w:szCs w:val="28"/>
        </w:rPr>
      </w:pPr>
      <w:ins w:id="168" w:author="Microsoft Office User" w:date="2017-03-20T10:40:00Z">
        <w:r>
          <w:rPr>
            <w:rFonts w:ascii="Century Gothic" w:eastAsiaTheme="minorEastAsia" w:hAnsi="Century Gothic" w:cs="Helvetica Neue Light"/>
            <w:color w:val="101214"/>
            <w:sz w:val="28"/>
            <w:szCs w:val="28"/>
          </w:rPr>
          <w:t>~</w:t>
        </w:r>
      </w:ins>
      <w:r w:rsidR="001537BA">
        <w:rPr>
          <w:rFonts w:ascii="Century Gothic" w:eastAsiaTheme="minorEastAsia" w:hAnsi="Century Gothic" w:cs="Helvetica Neue Light"/>
          <w:color w:val="101214"/>
          <w:sz w:val="28"/>
          <w:szCs w:val="28"/>
        </w:rPr>
        <w:t xml:space="preserve">Jim </w:t>
      </w:r>
      <w:proofErr w:type="spellStart"/>
      <w:r w:rsidR="001537BA">
        <w:rPr>
          <w:rFonts w:ascii="Century Gothic" w:eastAsiaTheme="minorEastAsia" w:hAnsi="Century Gothic" w:cs="Helvetica Neue Light"/>
          <w:color w:val="101214"/>
          <w:sz w:val="28"/>
          <w:szCs w:val="28"/>
        </w:rPr>
        <w:t>Rohn</w:t>
      </w:r>
      <w:proofErr w:type="spellEnd"/>
    </w:p>
    <w:p w14:paraId="068CF00D" w14:textId="77777777" w:rsidR="009E49BE" w:rsidRPr="00820971" w:rsidRDefault="009E49BE" w:rsidP="009E49BE">
      <w:pPr>
        <w:rPr>
          <w:rFonts w:ascii="Century Gothic" w:hAnsi="Century Gothic" w:cs="Arial Unicode MS"/>
          <w:color w:val="000000"/>
          <w:bdr w:val="nil"/>
        </w:rPr>
      </w:pPr>
    </w:p>
    <w:p w14:paraId="67E1DE83" w14:textId="77777777" w:rsidR="009E49BE" w:rsidRPr="00820971" w:rsidRDefault="009E49BE" w:rsidP="009E49B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0610F18" w14:textId="77777777" w:rsidR="009E49BE" w:rsidRPr="00820971" w:rsidRDefault="009E49BE" w:rsidP="009E49BE">
      <w:pPr>
        <w:widowControl w:val="0"/>
        <w:autoSpaceDE w:val="0"/>
        <w:autoSpaceDN w:val="0"/>
        <w:adjustRightInd w:val="0"/>
        <w:rPr>
          <w:rFonts w:ascii="Century Gothic" w:eastAsiaTheme="minorEastAsia" w:hAnsi="Century Gothic" w:cs="Helvetica Neue Light"/>
          <w:color w:val="101214"/>
          <w:sz w:val="28"/>
          <w:szCs w:val="28"/>
        </w:rPr>
      </w:pPr>
    </w:p>
    <w:p w14:paraId="0CD1A61E" w14:textId="55820E0E" w:rsidR="00F54539" w:rsidRPr="00820971" w:rsidRDefault="00F54539" w:rsidP="00F54539">
      <w:pPr>
        <w:rPr>
          <w:rFonts w:ascii="Century Gothic" w:hAnsi="Century Gothic" w:cs="Arial Unicode MS"/>
          <w:color w:val="000000"/>
          <w:bdr w:val="nil"/>
        </w:rPr>
      </w:pPr>
      <w:r w:rsidRPr="00820971">
        <w:rPr>
          <w:rFonts w:ascii="Century Gothic" w:hAnsi="Century Gothic" w:cs="Arial Unicode MS"/>
          <w:color w:val="000000"/>
          <w:bdr w:val="nil"/>
        </w:rPr>
        <w:br w:type="page"/>
      </w:r>
    </w:p>
    <w:p w14:paraId="228E7820" w14:textId="77777777" w:rsidR="009E49BE" w:rsidRDefault="009E49BE" w:rsidP="009E49BE">
      <w:pPr>
        <w:rPr>
          <w:rFonts w:ascii="Century Gothic" w:hAnsi="Century Gothic"/>
          <w:sz w:val="28"/>
          <w:szCs w:val="28"/>
        </w:rPr>
      </w:pPr>
    </w:p>
    <w:p w14:paraId="4EA33512" w14:textId="77777777" w:rsidR="009E49BE" w:rsidRDefault="009E49BE" w:rsidP="009E49BE">
      <w:pPr>
        <w:rPr>
          <w:rFonts w:ascii="Century Gothic" w:hAnsi="Century Gothic"/>
          <w:sz w:val="28"/>
          <w:szCs w:val="28"/>
        </w:rPr>
      </w:pPr>
    </w:p>
    <w:p w14:paraId="6637DE63" w14:textId="77777777" w:rsidR="009E49BE" w:rsidRDefault="009E49BE" w:rsidP="009E49BE">
      <w:pPr>
        <w:rPr>
          <w:rFonts w:ascii="Century Gothic" w:hAnsi="Century Gothic"/>
          <w:sz w:val="28"/>
          <w:szCs w:val="28"/>
        </w:rPr>
      </w:pPr>
    </w:p>
    <w:p w14:paraId="33052377" w14:textId="77777777" w:rsidR="001F0537" w:rsidRDefault="001F0537" w:rsidP="009E49BE">
      <w:pPr>
        <w:rPr>
          <w:rFonts w:ascii="Century Gothic" w:hAnsi="Century Gothic"/>
          <w:sz w:val="28"/>
          <w:szCs w:val="28"/>
        </w:rPr>
      </w:pPr>
    </w:p>
    <w:p w14:paraId="04D02610" w14:textId="77777777" w:rsidR="009E49BE" w:rsidRDefault="009E49BE" w:rsidP="009E49BE">
      <w:pPr>
        <w:rPr>
          <w:rFonts w:ascii="Century Gothic" w:hAnsi="Century Gothic"/>
          <w:sz w:val="28"/>
          <w:szCs w:val="28"/>
        </w:rPr>
      </w:pPr>
      <w:r w:rsidRPr="009E49BE">
        <w:rPr>
          <w:rFonts w:ascii="Century Gothic" w:hAnsi="Century Gothic"/>
          <w:sz w:val="28"/>
          <w:szCs w:val="28"/>
        </w:rPr>
        <w:t>Success is in the effort, not the outcome.</w:t>
      </w:r>
    </w:p>
    <w:p w14:paraId="33145037" w14:textId="77777777" w:rsidR="009E49BE" w:rsidRPr="009E49BE" w:rsidRDefault="009E49BE" w:rsidP="009E49BE">
      <w:pPr>
        <w:rPr>
          <w:rFonts w:ascii="Century Gothic" w:hAnsi="Century Gothic"/>
          <w:sz w:val="28"/>
          <w:szCs w:val="28"/>
        </w:rPr>
      </w:pPr>
    </w:p>
    <w:p w14:paraId="3580A0FE" w14:textId="77777777" w:rsidR="00B60177" w:rsidRPr="00820971" w:rsidRDefault="00B60177" w:rsidP="00B60177">
      <w:pPr>
        <w:rPr>
          <w:rFonts w:ascii="Century Gothic" w:hAnsi="Century Gothic"/>
        </w:rPr>
      </w:pPr>
    </w:p>
    <w:p w14:paraId="7922266F" w14:textId="77777777" w:rsidR="009E49BE" w:rsidRPr="00820971" w:rsidRDefault="009E49BE" w:rsidP="009E49BE">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2ACFDD4" w14:textId="2E2963F1" w:rsidR="009E49BE" w:rsidRDefault="009E49BE">
      <w:pPr>
        <w:rPr>
          <w:rFonts w:ascii="Century Gothic" w:hAnsi="Century Gothic"/>
        </w:rPr>
      </w:pPr>
      <w:r>
        <w:rPr>
          <w:rFonts w:ascii="Century Gothic" w:hAnsi="Century Gothic"/>
        </w:rPr>
        <w:br w:type="page"/>
      </w:r>
    </w:p>
    <w:p w14:paraId="04EBD285" w14:textId="77777777" w:rsidR="00B60177" w:rsidRPr="00820971" w:rsidRDefault="00B60177" w:rsidP="00B60177">
      <w:pPr>
        <w:rPr>
          <w:rFonts w:ascii="Century Gothic" w:hAnsi="Century Gothic"/>
        </w:rPr>
      </w:pPr>
    </w:p>
    <w:p w14:paraId="6192616A" w14:textId="77777777" w:rsidR="00B60177" w:rsidRPr="00820971" w:rsidRDefault="00B60177" w:rsidP="00B60177">
      <w:pPr>
        <w:rPr>
          <w:rFonts w:ascii="Century Gothic" w:hAnsi="Century Gothic"/>
        </w:rPr>
      </w:pPr>
    </w:p>
    <w:p w14:paraId="3E74ABE0" w14:textId="77777777" w:rsidR="007220F0" w:rsidRDefault="007220F0" w:rsidP="007220F0">
      <w:pPr>
        <w:rPr>
          <w:rFonts w:ascii="Century Gothic" w:hAnsi="Century Gothic"/>
          <w:sz w:val="28"/>
          <w:szCs w:val="28"/>
        </w:rPr>
      </w:pPr>
    </w:p>
    <w:p w14:paraId="1CF28FC3" w14:textId="77777777" w:rsidR="007220F0" w:rsidRDefault="007220F0" w:rsidP="007220F0">
      <w:pPr>
        <w:rPr>
          <w:rFonts w:ascii="Century Gothic" w:hAnsi="Century Gothic"/>
          <w:sz w:val="28"/>
          <w:szCs w:val="28"/>
        </w:rPr>
      </w:pPr>
    </w:p>
    <w:p w14:paraId="2081E816" w14:textId="77777777" w:rsidR="007220F0" w:rsidRDefault="007220F0" w:rsidP="007220F0">
      <w:pPr>
        <w:rPr>
          <w:rFonts w:ascii="Century Gothic" w:hAnsi="Century Gothic"/>
          <w:sz w:val="28"/>
          <w:szCs w:val="28"/>
        </w:rPr>
      </w:pPr>
    </w:p>
    <w:p w14:paraId="77739FD6" w14:textId="77777777" w:rsidR="005D4ED1" w:rsidRDefault="005D4ED1" w:rsidP="007220F0">
      <w:pPr>
        <w:rPr>
          <w:rFonts w:ascii="Century Gothic" w:hAnsi="Century Gothic"/>
          <w:sz w:val="28"/>
          <w:szCs w:val="28"/>
        </w:rPr>
      </w:pPr>
    </w:p>
    <w:p w14:paraId="42A2A9B3" w14:textId="77777777" w:rsidR="007220F0" w:rsidRPr="007220F0" w:rsidRDefault="007220F0" w:rsidP="007220F0">
      <w:pPr>
        <w:rPr>
          <w:rFonts w:ascii="Century Gothic" w:hAnsi="Century Gothic"/>
          <w:sz w:val="28"/>
          <w:szCs w:val="28"/>
        </w:rPr>
      </w:pPr>
      <w:r w:rsidRPr="007220F0">
        <w:rPr>
          <w:rFonts w:ascii="Century Gothic" w:hAnsi="Century Gothic"/>
          <w:sz w:val="28"/>
          <w:szCs w:val="28"/>
        </w:rPr>
        <w:t>True friendship never dies. It lives on in us, in how we are changed by those friends, in how we choose differently because of their influence.</w:t>
      </w:r>
    </w:p>
    <w:p w14:paraId="755510BD" w14:textId="075031C5" w:rsidR="007220F0" w:rsidRDefault="007220F0">
      <w:pPr>
        <w:rPr>
          <w:rFonts w:ascii="Century Gothic" w:hAnsi="Century Gothic" w:cs="Arial Unicode MS"/>
          <w:color w:val="000000"/>
          <w:sz w:val="28"/>
          <w:szCs w:val="28"/>
          <w:bdr w:val="nil"/>
        </w:rPr>
      </w:pPr>
      <w:r>
        <w:rPr>
          <w:rFonts w:ascii="Century Gothic" w:hAnsi="Century Gothic"/>
          <w:sz w:val="28"/>
          <w:szCs w:val="28"/>
        </w:rPr>
        <w:br w:type="page"/>
      </w:r>
    </w:p>
    <w:p w14:paraId="2A920272" w14:textId="77777777" w:rsidR="007220F0" w:rsidRPr="00820971" w:rsidRDefault="007220F0" w:rsidP="007220F0">
      <w:pPr>
        <w:pStyle w:val="Default"/>
        <w:spacing w:line="360" w:lineRule="auto"/>
        <w:rPr>
          <w:rFonts w:ascii="Century Gothic" w:hAnsi="Century Gothic"/>
          <w:sz w:val="28"/>
          <w:szCs w:val="28"/>
        </w:rPr>
      </w:pPr>
    </w:p>
    <w:p w14:paraId="38DD8064" w14:textId="77777777" w:rsidR="007220F0" w:rsidRDefault="007220F0" w:rsidP="00B60177">
      <w:pPr>
        <w:rPr>
          <w:rFonts w:ascii="Century Gothic" w:hAnsi="Century Gothic"/>
        </w:rPr>
      </w:pPr>
    </w:p>
    <w:p w14:paraId="0944F2D7" w14:textId="77777777" w:rsidR="005D4ED1" w:rsidRDefault="005D4ED1" w:rsidP="00B60177">
      <w:pPr>
        <w:rPr>
          <w:rFonts w:ascii="Century Gothic" w:hAnsi="Century Gothic"/>
          <w:sz w:val="28"/>
          <w:szCs w:val="28"/>
        </w:rPr>
      </w:pPr>
    </w:p>
    <w:p w14:paraId="67E1CD9A" w14:textId="4FA9CFB2" w:rsidR="00BC16DE" w:rsidRDefault="005D4ED1" w:rsidP="00B60177">
      <w:pPr>
        <w:rPr>
          <w:ins w:id="169" w:author="Microsoft Office User" w:date="2017-03-20T10:40:00Z"/>
          <w:rFonts w:ascii="Century Gothic" w:hAnsi="Century Gothic"/>
          <w:sz w:val="28"/>
          <w:szCs w:val="28"/>
        </w:rPr>
      </w:pPr>
      <w:r>
        <w:rPr>
          <w:rFonts w:ascii="Century Gothic" w:hAnsi="Century Gothic"/>
          <w:sz w:val="28"/>
          <w:szCs w:val="28"/>
        </w:rPr>
        <w:t>“Creativity is the side effect of a strong spirit</w:t>
      </w:r>
      <w:r w:rsidR="00F65B53" w:rsidRPr="007220F0">
        <w:rPr>
          <w:rFonts w:ascii="Century Gothic" w:hAnsi="Century Gothic"/>
          <w:sz w:val="28"/>
          <w:szCs w:val="28"/>
        </w:rPr>
        <w:t>.</w:t>
      </w:r>
      <w:r>
        <w:rPr>
          <w:rFonts w:ascii="Century Gothic" w:hAnsi="Century Gothic"/>
          <w:sz w:val="28"/>
          <w:szCs w:val="28"/>
        </w:rPr>
        <w:t>”</w:t>
      </w:r>
    </w:p>
    <w:p w14:paraId="4F10F396" w14:textId="5C997339" w:rsidR="00B60177" w:rsidRPr="007220F0" w:rsidRDefault="00BC16DE" w:rsidP="00B60177">
      <w:pPr>
        <w:rPr>
          <w:rFonts w:ascii="Century Gothic" w:hAnsi="Century Gothic"/>
          <w:sz w:val="28"/>
          <w:szCs w:val="28"/>
        </w:rPr>
      </w:pPr>
      <w:ins w:id="170" w:author="Microsoft Office User" w:date="2017-03-20T10:40:00Z">
        <w:r>
          <w:rPr>
            <w:rFonts w:ascii="Century Gothic" w:hAnsi="Century Gothic"/>
            <w:sz w:val="28"/>
            <w:szCs w:val="28"/>
          </w:rPr>
          <w:t>~</w:t>
        </w:r>
      </w:ins>
      <w:r w:rsidR="005D4ED1">
        <w:rPr>
          <w:rFonts w:ascii="Century Gothic" w:hAnsi="Century Gothic"/>
          <w:sz w:val="28"/>
          <w:szCs w:val="28"/>
        </w:rPr>
        <w:t>Pamela Gold</w:t>
      </w:r>
    </w:p>
    <w:p w14:paraId="7962076C" w14:textId="77777777" w:rsidR="00F54539" w:rsidRPr="00820971" w:rsidRDefault="00F54539" w:rsidP="00F54539">
      <w:pPr>
        <w:rPr>
          <w:rFonts w:ascii="Century Gothic" w:hAnsi="Century Gothic" w:cs="Arial Unicode MS"/>
          <w:color w:val="000000"/>
          <w:bdr w:val="nil"/>
        </w:rPr>
      </w:pPr>
    </w:p>
    <w:p w14:paraId="2C1FD64E" w14:textId="77777777" w:rsidR="00B60177" w:rsidRPr="00820971" w:rsidRDefault="00B60177" w:rsidP="00F54539">
      <w:pPr>
        <w:rPr>
          <w:rFonts w:ascii="Century Gothic" w:hAnsi="Century Gothic" w:cs="Arial Unicode MS"/>
          <w:color w:val="000000"/>
          <w:bdr w:val="nil"/>
        </w:rPr>
      </w:pPr>
    </w:p>
    <w:p w14:paraId="63FE7FFB" w14:textId="77777777" w:rsidR="00B60177" w:rsidRPr="00820971" w:rsidRDefault="00B60177" w:rsidP="00B6017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C6D3105" w14:textId="4878B4EA" w:rsidR="00B60177" w:rsidRPr="00820971" w:rsidRDefault="00B60177" w:rsidP="00F54539">
      <w:pPr>
        <w:rPr>
          <w:rFonts w:ascii="Century Gothic" w:hAnsi="Century Gothic" w:cs="Arial Unicode MS"/>
          <w:color w:val="000000"/>
          <w:bdr w:val="nil"/>
        </w:rPr>
      </w:pPr>
      <w:r w:rsidRPr="00820971">
        <w:rPr>
          <w:rFonts w:ascii="Century Gothic" w:hAnsi="Century Gothic" w:cs="Arial Unicode MS"/>
          <w:color w:val="000000"/>
          <w:bdr w:val="nil"/>
        </w:rPr>
        <w:br w:type="page"/>
      </w:r>
    </w:p>
    <w:p w14:paraId="0E980B3D" w14:textId="77777777" w:rsidR="00B60177" w:rsidRPr="00820971" w:rsidRDefault="00B60177" w:rsidP="00B60177">
      <w:pPr>
        <w:rPr>
          <w:rFonts w:ascii="Century Gothic" w:hAnsi="Century Gothic"/>
        </w:rPr>
      </w:pPr>
    </w:p>
    <w:p w14:paraId="4D0D5C10" w14:textId="77777777" w:rsidR="00B60177" w:rsidRPr="00820971" w:rsidRDefault="00B60177" w:rsidP="00B60177">
      <w:pPr>
        <w:rPr>
          <w:rFonts w:ascii="Century Gothic" w:hAnsi="Century Gothic"/>
        </w:rPr>
      </w:pPr>
    </w:p>
    <w:p w14:paraId="1491B1E0" w14:textId="77777777" w:rsidR="00B60177" w:rsidRPr="00820971" w:rsidRDefault="00B60177" w:rsidP="00B60177">
      <w:pPr>
        <w:rPr>
          <w:rFonts w:ascii="Century Gothic" w:hAnsi="Century Gothic"/>
        </w:rPr>
      </w:pPr>
    </w:p>
    <w:p w14:paraId="34618C9B" w14:textId="77777777" w:rsidR="00B60177" w:rsidRPr="00820971" w:rsidRDefault="00B60177" w:rsidP="00B60177">
      <w:pPr>
        <w:rPr>
          <w:rFonts w:ascii="Century Gothic" w:hAnsi="Century Gothic"/>
        </w:rPr>
      </w:pPr>
    </w:p>
    <w:p w14:paraId="05E6293A" w14:textId="4091CA83" w:rsidR="00BC16DE" w:rsidRDefault="00B60177" w:rsidP="00C00B6A">
      <w:pPr>
        <w:rPr>
          <w:ins w:id="171" w:author="Microsoft Office User" w:date="2017-03-20T10:40:00Z"/>
          <w:rFonts w:ascii="Century Gothic" w:hAnsi="Century Gothic"/>
          <w:sz w:val="28"/>
          <w:szCs w:val="28"/>
        </w:rPr>
      </w:pPr>
      <w:r w:rsidRPr="00574661">
        <w:rPr>
          <w:rFonts w:ascii="Century Gothic" w:hAnsi="Century Gothic"/>
          <w:sz w:val="28"/>
          <w:szCs w:val="28"/>
        </w:rPr>
        <w:t>“You cannot have a positive life and a negative mind.</w:t>
      </w:r>
      <w:r w:rsidR="00C00B6A" w:rsidRPr="00574661">
        <w:rPr>
          <w:rFonts w:ascii="Century Gothic" w:hAnsi="Century Gothic"/>
          <w:sz w:val="28"/>
          <w:szCs w:val="28"/>
        </w:rPr>
        <w:t>”</w:t>
      </w:r>
    </w:p>
    <w:p w14:paraId="28F861D2" w14:textId="69C84F8A" w:rsidR="00B60177" w:rsidRPr="00574661" w:rsidRDefault="00BC16DE" w:rsidP="00C00B6A">
      <w:pPr>
        <w:rPr>
          <w:rFonts w:ascii="Century Gothic" w:hAnsi="Century Gothic"/>
          <w:sz w:val="28"/>
          <w:szCs w:val="28"/>
        </w:rPr>
      </w:pPr>
      <w:ins w:id="172" w:author="Microsoft Office User" w:date="2017-03-20T10:40:00Z">
        <w:r>
          <w:rPr>
            <w:rFonts w:ascii="Century Gothic" w:hAnsi="Century Gothic"/>
            <w:sz w:val="28"/>
            <w:szCs w:val="28"/>
          </w:rPr>
          <w:t>~</w:t>
        </w:r>
      </w:ins>
      <w:r w:rsidR="00C00B6A" w:rsidRPr="00574661">
        <w:rPr>
          <w:rFonts w:ascii="Century Gothic" w:hAnsi="Century Gothic"/>
          <w:sz w:val="28"/>
          <w:szCs w:val="28"/>
        </w:rPr>
        <w:t>Joyce Meyer</w:t>
      </w:r>
      <w:r w:rsidR="00B60177" w:rsidRPr="00574661">
        <w:rPr>
          <w:rFonts w:ascii="Century Gothic" w:hAnsi="Century Gothic"/>
          <w:sz w:val="28"/>
          <w:szCs w:val="28"/>
        </w:rPr>
        <w:t xml:space="preserve"> </w:t>
      </w:r>
    </w:p>
    <w:p w14:paraId="6B830EB0" w14:textId="77777777" w:rsidR="00B60177" w:rsidRPr="00820971" w:rsidRDefault="00B60177" w:rsidP="00F54539">
      <w:pPr>
        <w:rPr>
          <w:rFonts w:ascii="Century Gothic" w:hAnsi="Century Gothic" w:cs="Arial Unicode MS"/>
          <w:color w:val="000000"/>
          <w:bdr w:val="nil"/>
        </w:rPr>
      </w:pPr>
    </w:p>
    <w:p w14:paraId="3307881E" w14:textId="77777777" w:rsidR="00B60177" w:rsidRPr="00820971" w:rsidRDefault="00B60177" w:rsidP="00F54539">
      <w:pPr>
        <w:rPr>
          <w:rFonts w:ascii="Century Gothic" w:hAnsi="Century Gothic" w:cs="Arial Unicode MS"/>
          <w:color w:val="000000"/>
          <w:bdr w:val="nil"/>
        </w:rPr>
      </w:pPr>
    </w:p>
    <w:p w14:paraId="6DF033FE" w14:textId="77777777" w:rsidR="00B60177" w:rsidRPr="00820971" w:rsidRDefault="00B60177" w:rsidP="00B60177">
      <w:pPr>
        <w:pStyle w:val="Default"/>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5A8076B" w14:textId="6D609C6E" w:rsidR="009A24E6" w:rsidRPr="00E820BD" w:rsidRDefault="009A24E6" w:rsidP="00D15C4E">
      <w:pPr>
        <w:rPr>
          <w:rFonts w:ascii="Century Gothic" w:hAnsi="Century Gothic" w:cs="Arial Unicode MS"/>
          <w:color w:val="000000"/>
          <w:bdr w:val="nil"/>
        </w:rPr>
      </w:pPr>
    </w:p>
    <w:p w14:paraId="278B14A1" w14:textId="77777777" w:rsidR="009A24E6" w:rsidRPr="00820971" w:rsidRDefault="009A24E6">
      <w:pPr>
        <w:rPr>
          <w:rFonts w:ascii="Century Gothic" w:eastAsiaTheme="minorEastAsia" w:hAnsi="Century Gothic" w:cs="Helvetica Neue Light"/>
          <w:color w:val="101214"/>
          <w:sz w:val="28"/>
          <w:szCs w:val="28"/>
        </w:rPr>
      </w:pPr>
    </w:p>
    <w:p w14:paraId="2291C577" w14:textId="0B403E46" w:rsidR="00370884" w:rsidRPr="00820971" w:rsidRDefault="00370884">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br w:type="page"/>
      </w:r>
    </w:p>
    <w:p w14:paraId="301C16F0" w14:textId="77777777" w:rsidR="00370884" w:rsidRPr="00820971" w:rsidRDefault="00370884" w:rsidP="00B60177">
      <w:pPr>
        <w:rPr>
          <w:rFonts w:ascii="Century Gothic" w:hAnsi="Century Gothic"/>
          <w:sz w:val="28"/>
          <w:szCs w:val="28"/>
        </w:rPr>
      </w:pPr>
    </w:p>
    <w:p w14:paraId="3E2F9BF5" w14:textId="77777777" w:rsidR="00370884" w:rsidRPr="00820971" w:rsidRDefault="00370884" w:rsidP="00B60177">
      <w:pPr>
        <w:rPr>
          <w:rFonts w:ascii="Century Gothic" w:hAnsi="Century Gothic"/>
        </w:rPr>
      </w:pPr>
    </w:p>
    <w:p w14:paraId="051567B9" w14:textId="77777777" w:rsidR="00B60177" w:rsidRPr="00820971" w:rsidRDefault="00B60177" w:rsidP="00B60177">
      <w:pPr>
        <w:rPr>
          <w:rFonts w:ascii="Century Gothic" w:hAnsi="Century Gothic" w:cs="Arial Unicode MS"/>
        </w:rPr>
      </w:pPr>
    </w:p>
    <w:p w14:paraId="10AF6EE9" w14:textId="31DAC132" w:rsidR="00574661" w:rsidRPr="001036A0" w:rsidRDefault="001A61A9" w:rsidP="001036A0">
      <w:pPr>
        <w:rPr>
          <w:rFonts w:ascii="Century Gothic" w:hAnsi="Century Gothic"/>
          <w:sz w:val="28"/>
          <w:szCs w:val="28"/>
        </w:rPr>
      </w:pPr>
      <w:ins w:id="173" w:author="Melanie Curtis" w:date="2017-03-22T15:27:00Z">
        <w:r>
          <w:rPr>
            <w:rFonts w:ascii="Century Gothic" w:hAnsi="Century Gothic"/>
            <w:sz w:val="28"/>
            <w:szCs w:val="28"/>
          </w:rPr>
          <w:t>Practice</w:t>
        </w:r>
      </w:ins>
      <w:r w:rsidR="00574661" w:rsidRPr="00574661">
        <w:rPr>
          <w:rFonts w:ascii="Century Gothic" w:hAnsi="Century Gothic"/>
          <w:sz w:val="28"/>
          <w:szCs w:val="28"/>
        </w:rPr>
        <w:t xml:space="preserve"> looking for what’s awesome and eventually it’s all you’ll see. </w:t>
      </w:r>
    </w:p>
    <w:p w14:paraId="353E970B" w14:textId="77777777" w:rsidR="00574661" w:rsidRDefault="00574661" w:rsidP="00574661">
      <w:pPr>
        <w:spacing w:line="360" w:lineRule="auto"/>
        <w:rPr>
          <w:rFonts w:ascii="Century Gothic" w:hAnsi="Century Gothic"/>
        </w:rPr>
      </w:pPr>
    </w:p>
    <w:p w14:paraId="3299054A" w14:textId="77777777" w:rsidR="001333A3" w:rsidRPr="00820971" w:rsidRDefault="001333A3" w:rsidP="00574661">
      <w:pPr>
        <w:spacing w:line="360" w:lineRule="auto"/>
        <w:rPr>
          <w:rFonts w:ascii="Century Gothic" w:hAnsi="Century Gothic"/>
        </w:rPr>
      </w:pPr>
    </w:p>
    <w:p w14:paraId="3D3555E4" w14:textId="77777777" w:rsidR="00574661" w:rsidRPr="00820971" w:rsidRDefault="00574661" w:rsidP="0057466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E9DF1EA" w14:textId="42156962" w:rsidR="00B60177" w:rsidRPr="00574661" w:rsidRDefault="00B60177" w:rsidP="00574661">
      <w:pPr>
        <w:pStyle w:val="Default"/>
        <w:spacing w:line="360" w:lineRule="auto"/>
        <w:rPr>
          <w:rFonts w:ascii="Century Gothic" w:hAnsi="Century Gothic"/>
          <w:sz w:val="28"/>
          <w:szCs w:val="28"/>
        </w:rPr>
      </w:pPr>
      <w:r w:rsidRPr="00820971">
        <w:rPr>
          <w:rFonts w:ascii="Century Gothic" w:hAnsi="Century Gothic"/>
        </w:rPr>
        <w:br w:type="page"/>
      </w:r>
    </w:p>
    <w:p w14:paraId="44A0472F" w14:textId="303258E8" w:rsidR="00BC16DE" w:rsidRDefault="00574661" w:rsidP="001012FB">
      <w:pPr>
        <w:rPr>
          <w:ins w:id="174" w:author="Microsoft Office User" w:date="2017-03-20T10:40:00Z"/>
          <w:rFonts w:ascii="Century Gothic" w:hAnsi="Century Gothic"/>
          <w:sz w:val="26"/>
          <w:szCs w:val="26"/>
        </w:rPr>
      </w:pPr>
      <w:r w:rsidRPr="00574661">
        <w:rPr>
          <w:rFonts w:ascii="Century Gothic" w:hAnsi="Century Gothic"/>
          <w:sz w:val="26"/>
          <w:szCs w:val="26"/>
        </w:rPr>
        <w:lastRenderedPageBreak/>
        <w:t>“Our deepest fear is not that we are inadequate. Our deepest fear is that we are powerful beyond measure. It is our light, not our darkness that most frightens us. We ask ourselves, ‘Who am I to be brilliant, gorgeous, talented, fabulous?’ Actually, who are you not to be? Your playing small does not serve the world. We are meant to shine. It is not in some of us, it is in everyone. As we are liberated from our own fear, we unconsciously give other people permission to do the same. Our presence automatically liberates others.”</w:t>
      </w:r>
    </w:p>
    <w:p w14:paraId="0F14F281" w14:textId="53D7BF0C" w:rsidR="001012FB" w:rsidRPr="00574661" w:rsidRDefault="00BC16DE" w:rsidP="001012FB">
      <w:pPr>
        <w:rPr>
          <w:rFonts w:ascii="Century Gothic" w:hAnsi="Century Gothic"/>
          <w:sz w:val="26"/>
          <w:szCs w:val="26"/>
        </w:rPr>
      </w:pPr>
      <w:ins w:id="175" w:author="Microsoft Office User" w:date="2017-03-20T10:40:00Z">
        <w:r>
          <w:rPr>
            <w:rFonts w:ascii="Century Gothic" w:hAnsi="Century Gothic"/>
            <w:sz w:val="26"/>
            <w:szCs w:val="26"/>
          </w:rPr>
          <w:t>~</w:t>
        </w:r>
      </w:ins>
      <w:r w:rsidR="00574661" w:rsidRPr="00574661">
        <w:rPr>
          <w:rFonts w:ascii="Century Gothic" w:hAnsi="Century Gothic"/>
          <w:sz w:val="26"/>
          <w:szCs w:val="26"/>
        </w:rPr>
        <w:t xml:space="preserve">Marianne Williamson </w:t>
      </w:r>
    </w:p>
    <w:p w14:paraId="31B27C48" w14:textId="67E6229E" w:rsidR="00574661" w:rsidRDefault="00574661">
      <w:pPr>
        <w:rPr>
          <w:rFonts w:ascii="Century Gothic" w:hAnsi="Century Gothic"/>
        </w:rPr>
      </w:pPr>
      <w:r>
        <w:rPr>
          <w:rFonts w:ascii="Century Gothic" w:hAnsi="Century Gothic"/>
        </w:rPr>
        <w:br w:type="page"/>
      </w:r>
    </w:p>
    <w:p w14:paraId="157860E0" w14:textId="77777777" w:rsidR="00574661" w:rsidRDefault="00574661" w:rsidP="00574661">
      <w:pPr>
        <w:rPr>
          <w:rFonts w:ascii="Century Gothic" w:hAnsi="Century Gothic"/>
          <w:sz w:val="28"/>
          <w:szCs w:val="28"/>
        </w:rPr>
      </w:pPr>
    </w:p>
    <w:p w14:paraId="3D319885" w14:textId="77777777" w:rsidR="00A222FF" w:rsidRDefault="00A222FF" w:rsidP="00574661">
      <w:pPr>
        <w:rPr>
          <w:rFonts w:ascii="Century Gothic" w:hAnsi="Century Gothic"/>
          <w:sz w:val="28"/>
          <w:szCs w:val="28"/>
        </w:rPr>
      </w:pPr>
    </w:p>
    <w:p w14:paraId="16C91B8F" w14:textId="16898989" w:rsidR="00BC16DE" w:rsidRDefault="00574661" w:rsidP="00574661">
      <w:pPr>
        <w:rPr>
          <w:ins w:id="176" w:author="Microsoft Office User" w:date="2017-03-20T10:40:00Z"/>
          <w:rFonts w:ascii="Century Gothic" w:hAnsi="Century Gothic"/>
          <w:sz w:val="28"/>
          <w:szCs w:val="28"/>
        </w:rPr>
      </w:pPr>
      <w:r w:rsidRPr="00574661">
        <w:rPr>
          <w:rFonts w:ascii="Century Gothic" w:hAnsi="Century Gothic"/>
          <w:sz w:val="28"/>
          <w:szCs w:val="28"/>
        </w:rPr>
        <w:t>“The thing that is really hard and really amazing, is giving up on being perfect and beginning the work of becoming yourself.”</w:t>
      </w:r>
    </w:p>
    <w:p w14:paraId="761A9DDB" w14:textId="3C32FB84" w:rsidR="00574661" w:rsidRPr="00574661" w:rsidRDefault="00BC16DE" w:rsidP="00574661">
      <w:pPr>
        <w:rPr>
          <w:rFonts w:ascii="Century Gothic" w:hAnsi="Century Gothic"/>
          <w:sz w:val="28"/>
          <w:szCs w:val="28"/>
        </w:rPr>
      </w:pPr>
      <w:ins w:id="177" w:author="Microsoft Office User" w:date="2017-03-20T10:40:00Z">
        <w:r>
          <w:rPr>
            <w:rFonts w:ascii="Century Gothic" w:hAnsi="Century Gothic"/>
            <w:sz w:val="28"/>
            <w:szCs w:val="28"/>
          </w:rPr>
          <w:t>~</w:t>
        </w:r>
      </w:ins>
      <w:r w:rsidR="00574661" w:rsidRPr="00574661">
        <w:rPr>
          <w:rFonts w:ascii="Century Gothic" w:hAnsi="Century Gothic"/>
          <w:sz w:val="28"/>
          <w:szCs w:val="28"/>
        </w:rPr>
        <w:t xml:space="preserve">Anna </w:t>
      </w:r>
      <w:proofErr w:type="spellStart"/>
      <w:r w:rsidR="00574661" w:rsidRPr="00574661">
        <w:rPr>
          <w:rFonts w:ascii="Century Gothic" w:hAnsi="Century Gothic"/>
          <w:sz w:val="28"/>
          <w:szCs w:val="28"/>
        </w:rPr>
        <w:t>Quindlen</w:t>
      </w:r>
      <w:proofErr w:type="spellEnd"/>
    </w:p>
    <w:p w14:paraId="70841076" w14:textId="77777777" w:rsidR="00574661" w:rsidRPr="00820971" w:rsidRDefault="00574661" w:rsidP="00574661">
      <w:pPr>
        <w:spacing w:line="360" w:lineRule="auto"/>
        <w:rPr>
          <w:rFonts w:ascii="Century Gothic" w:hAnsi="Century Gothic"/>
          <w:sz w:val="28"/>
          <w:szCs w:val="28"/>
        </w:rPr>
      </w:pPr>
    </w:p>
    <w:p w14:paraId="47A10AD5" w14:textId="77777777" w:rsidR="00574661" w:rsidRPr="00820971" w:rsidRDefault="00574661" w:rsidP="0057466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2CAE6DC" w14:textId="08295BD5" w:rsidR="00574661" w:rsidRDefault="00574661">
      <w:pPr>
        <w:rPr>
          <w:rFonts w:ascii="Century Gothic" w:hAnsi="Century Gothic"/>
        </w:rPr>
      </w:pPr>
      <w:r>
        <w:rPr>
          <w:rFonts w:ascii="Century Gothic" w:hAnsi="Century Gothic"/>
        </w:rPr>
        <w:br w:type="page"/>
      </w:r>
    </w:p>
    <w:p w14:paraId="3E82DF16" w14:textId="77777777" w:rsidR="00B60177" w:rsidRPr="00820971" w:rsidRDefault="00B60177" w:rsidP="00B60177">
      <w:pPr>
        <w:spacing w:line="360" w:lineRule="auto"/>
        <w:rPr>
          <w:rFonts w:ascii="Century Gothic" w:hAnsi="Century Gothic"/>
        </w:rPr>
      </w:pPr>
    </w:p>
    <w:p w14:paraId="471E8FFC" w14:textId="225756BC" w:rsidR="00574661" w:rsidRPr="00850D5B" w:rsidRDefault="00574661" w:rsidP="00850D5B">
      <w:pPr>
        <w:spacing w:line="360" w:lineRule="auto"/>
        <w:rPr>
          <w:rFonts w:ascii="Century Gothic" w:hAnsi="Century Gothic"/>
        </w:rPr>
      </w:pPr>
    </w:p>
    <w:p w14:paraId="0AE7C422" w14:textId="29F0CB6C" w:rsidR="00BC16DE" w:rsidRDefault="00D15C4E" w:rsidP="00850D5B">
      <w:pPr>
        <w:widowControl w:val="0"/>
        <w:autoSpaceDE w:val="0"/>
        <w:autoSpaceDN w:val="0"/>
        <w:adjustRightInd w:val="0"/>
        <w:rPr>
          <w:ins w:id="178" w:author="Microsoft Office User" w:date="2017-03-20T10:40: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“We cannot selectively numb emotions, when we numb the painful emotions, we also numb the positive emotions.</w:t>
      </w:r>
      <w:r w:rsidR="0015578F">
        <w:rPr>
          <w:rFonts w:ascii="Century Gothic" w:eastAsiaTheme="minorEastAsia" w:hAnsi="Century Gothic" w:cs="Merriweather-Regular"/>
          <w:color w:val="131313"/>
          <w:sz w:val="28"/>
          <w:szCs w:val="28"/>
        </w:rPr>
        <w:t>”</w:t>
      </w:r>
    </w:p>
    <w:p w14:paraId="22CEBDD6" w14:textId="43E10104" w:rsidR="001012FB" w:rsidRPr="00850D5B" w:rsidRDefault="00BC16DE" w:rsidP="00850D5B">
      <w:pPr>
        <w:widowControl w:val="0"/>
        <w:autoSpaceDE w:val="0"/>
        <w:autoSpaceDN w:val="0"/>
        <w:adjustRightInd w:val="0"/>
        <w:rPr>
          <w:rFonts w:ascii="Century Gothic" w:eastAsiaTheme="minorEastAsia" w:hAnsi="Century Gothic" w:cs="Merriweather-Regular"/>
          <w:color w:val="131313"/>
          <w:sz w:val="28"/>
          <w:szCs w:val="28"/>
        </w:rPr>
      </w:pPr>
      <w:ins w:id="179" w:author="Microsoft Office User" w:date="2017-03-20T10:40:00Z">
        <w:r>
          <w:rPr>
            <w:rFonts w:ascii="Century Gothic" w:eastAsiaTheme="minorEastAsia" w:hAnsi="Century Gothic" w:cs="Merriweather-Regular"/>
            <w:color w:val="131313"/>
            <w:sz w:val="28"/>
            <w:szCs w:val="28"/>
          </w:rPr>
          <w:t>~</w:t>
        </w:r>
      </w:ins>
      <w:ins w:id="180" w:author="Melanie Curtis" w:date="2017-03-22T15:28:00Z">
        <w:r w:rsidR="001A61A9" w:rsidRPr="001A61A9">
          <w:rPr>
            <w:rFonts w:ascii="Century Gothic" w:eastAsiaTheme="minorEastAsia" w:hAnsi="Century Gothic" w:cs="Merriweather-Regular"/>
            <w:color w:val="131313"/>
            <w:sz w:val="28"/>
            <w:szCs w:val="28"/>
          </w:rPr>
          <w:t xml:space="preserve"> </w:t>
        </w:r>
        <w:proofErr w:type="spellStart"/>
        <w:r w:rsidR="001A61A9">
          <w:rPr>
            <w:rFonts w:ascii="Century Gothic" w:eastAsiaTheme="minorEastAsia" w:hAnsi="Century Gothic" w:cs="Merriweather-Regular"/>
            <w:color w:val="131313"/>
            <w:sz w:val="28"/>
            <w:szCs w:val="28"/>
          </w:rPr>
          <w:t>Brené</w:t>
        </w:r>
      </w:ins>
      <w:proofErr w:type="spellEnd"/>
      <w:r w:rsidR="0015578F">
        <w:rPr>
          <w:rFonts w:ascii="Century Gothic" w:eastAsiaTheme="minorEastAsia" w:hAnsi="Century Gothic" w:cs="Merriweather-Regular"/>
          <w:color w:val="131313"/>
          <w:sz w:val="28"/>
          <w:szCs w:val="28"/>
        </w:rPr>
        <w:t xml:space="preserve"> Brown</w:t>
      </w:r>
    </w:p>
    <w:p w14:paraId="18EB6C17" w14:textId="77777777" w:rsidR="0092131A" w:rsidRPr="00820971" w:rsidRDefault="0092131A" w:rsidP="001012FB">
      <w:pPr>
        <w:spacing w:line="360" w:lineRule="auto"/>
        <w:rPr>
          <w:rFonts w:ascii="Century Gothic" w:hAnsi="Century Gothic"/>
          <w:sz w:val="28"/>
          <w:szCs w:val="28"/>
        </w:rPr>
      </w:pPr>
    </w:p>
    <w:p w14:paraId="4CDEEEBA" w14:textId="77777777" w:rsidR="0092131A" w:rsidRDefault="0092131A" w:rsidP="0092131A">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68861BF" w14:textId="3DBA49BD" w:rsidR="00850D5B" w:rsidRDefault="00850D5B">
      <w:pPr>
        <w:rPr>
          <w:rFonts w:ascii="Century Gothic" w:hAnsi="Century Gothic"/>
          <w:sz w:val="28"/>
          <w:szCs w:val="28"/>
        </w:rPr>
      </w:pPr>
      <w:r>
        <w:rPr>
          <w:rFonts w:ascii="Century Gothic" w:hAnsi="Century Gothic"/>
          <w:sz w:val="28"/>
          <w:szCs w:val="28"/>
        </w:rPr>
        <w:br w:type="page"/>
      </w:r>
    </w:p>
    <w:p w14:paraId="2EABB2A0" w14:textId="77777777" w:rsidR="00850D5B" w:rsidRDefault="00850D5B" w:rsidP="0092131A">
      <w:pPr>
        <w:spacing w:line="360" w:lineRule="auto"/>
        <w:rPr>
          <w:rFonts w:ascii="Century Gothic" w:hAnsi="Century Gothic"/>
          <w:sz w:val="28"/>
          <w:szCs w:val="28"/>
        </w:rPr>
      </w:pPr>
    </w:p>
    <w:p w14:paraId="1EC70EE1" w14:textId="4724CCE8" w:rsidR="00B82A8D" w:rsidRPr="00B82A8D" w:rsidRDefault="00B82A8D" w:rsidP="00B82A8D">
      <w:pPr>
        <w:rPr>
          <w:rFonts w:ascii="Century Gothic" w:hAnsi="Century Gothic"/>
          <w:sz w:val="28"/>
          <w:szCs w:val="28"/>
        </w:rPr>
      </w:pPr>
      <w:r w:rsidRPr="00B82A8D">
        <w:rPr>
          <w:rFonts w:ascii="Century Gothic" w:hAnsi="Century Gothic"/>
          <w:sz w:val="28"/>
          <w:szCs w:val="28"/>
        </w:rPr>
        <w:t>Think about what you would do for the</w:t>
      </w:r>
      <w:r>
        <w:rPr>
          <w:rFonts w:ascii="Century Gothic" w:hAnsi="Century Gothic"/>
          <w:sz w:val="28"/>
          <w:szCs w:val="28"/>
        </w:rPr>
        <w:t xml:space="preserve"> person you love the most in this</w:t>
      </w:r>
      <w:r w:rsidRPr="00B82A8D">
        <w:rPr>
          <w:rFonts w:ascii="Century Gothic" w:hAnsi="Century Gothic"/>
          <w:sz w:val="28"/>
          <w:szCs w:val="28"/>
        </w:rPr>
        <w:t xml:space="preserve"> world… then do that for yourself. That kind of love will support you in persevering through all obstacles. </w:t>
      </w:r>
    </w:p>
    <w:p w14:paraId="7464DF42" w14:textId="77777777" w:rsidR="00B82A8D" w:rsidRPr="00820971" w:rsidRDefault="00B82A8D" w:rsidP="00B82A8D">
      <w:pPr>
        <w:spacing w:line="360" w:lineRule="auto"/>
        <w:rPr>
          <w:rFonts w:ascii="Century Gothic" w:hAnsi="Century Gothic"/>
          <w:sz w:val="28"/>
          <w:szCs w:val="28"/>
        </w:rPr>
      </w:pPr>
    </w:p>
    <w:p w14:paraId="5CD5CBAE" w14:textId="77777777" w:rsidR="00B82A8D" w:rsidRPr="00820971" w:rsidRDefault="00B82A8D" w:rsidP="00B82A8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BA7341B" w14:textId="10F3B0D9" w:rsidR="00B82A8D" w:rsidRDefault="00B82A8D">
      <w:pPr>
        <w:rPr>
          <w:rFonts w:ascii="Century Gothic" w:hAnsi="Century Gothic"/>
        </w:rPr>
      </w:pPr>
      <w:r>
        <w:rPr>
          <w:rFonts w:ascii="Century Gothic" w:hAnsi="Century Gothic"/>
        </w:rPr>
        <w:br w:type="page"/>
      </w:r>
    </w:p>
    <w:p w14:paraId="434C9014" w14:textId="77777777" w:rsidR="00A65610" w:rsidRDefault="00A65610" w:rsidP="00A65610">
      <w:pPr>
        <w:rPr>
          <w:rFonts w:ascii="Century Gothic" w:hAnsi="Century Gothic"/>
          <w:sz w:val="28"/>
          <w:szCs w:val="28"/>
        </w:rPr>
      </w:pPr>
    </w:p>
    <w:p w14:paraId="6B402B5A" w14:textId="77777777" w:rsidR="00A65610" w:rsidRDefault="00A65610" w:rsidP="00A65610">
      <w:pPr>
        <w:rPr>
          <w:rFonts w:ascii="Century Gothic" w:hAnsi="Century Gothic"/>
          <w:sz w:val="28"/>
          <w:szCs w:val="28"/>
        </w:rPr>
      </w:pPr>
    </w:p>
    <w:p w14:paraId="17CBFE9A" w14:textId="77777777" w:rsidR="00A65610" w:rsidRDefault="00A65610" w:rsidP="00A65610">
      <w:pPr>
        <w:rPr>
          <w:rFonts w:ascii="Century Gothic" w:hAnsi="Century Gothic"/>
          <w:sz w:val="28"/>
          <w:szCs w:val="28"/>
        </w:rPr>
      </w:pPr>
    </w:p>
    <w:p w14:paraId="07F32ACC" w14:textId="77777777" w:rsidR="00A65610" w:rsidRDefault="00A65610" w:rsidP="00A65610">
      <w:pPr>
        <w:rPr>
          <w:rFonts w:ascii="Century Gothic" w:hAnsi="Century Gothic"/>
          <w:sz w:val="28"/>
          <w:szCs w:val="28"/>
        </w:rPr>
      </w:pPr>
    </w:p>
    <w:p w14:paraId="16BD8737" w14:textId="77777777" w:rsidR="00A65610" w:rsidRDefault="00A65610" w:rsidP="00A65610">
      <w:pPr>
        <w:rPr>
          <w:rFonts w:ascii="Century Gothic" w:hAnsi="Century Gothic"/>
          <w:sz w:val="28"/>
          <w:szCs w:val="28"/>
        </w:rPr>
      </w:pPr>
    </w:p>
    <w:p w14:paraId="7FF8F7CF" w14:textId="77777777" w:rsidR="00A65610" w:rsidRDefault="00A65610" w:rsidP="00A65610">
      <w:pPr>
        <w:rPr>
          <w:rFonts w:ascii="Century Gothic" w:hAnsi="Century Gothic"/>
          <w:sz w:val="28"/>
          <w:szCs w:val="28"/>
        </w:rPr>
      </w:pPr>
    </w:p>
    <w:p w14:paraId="6897ED9A" w14:textId="77777777" w:rsidR="00A65610" w:rsidRPr="00744B3E" w:rsidRDefault="00A65610" w:rsidP="00A65610">
      <w:pPr>
        <w:rPr>
          <w:rFonts w:ascii="Century Gothic" w:hAnsi="Century Gothic"/>
          <w:sz w:val="28"/>
          <w:szCs w:val="28"/>
        </w:rPr>
      </w:pPr>
      <w:r w:rsidRPr="00744B3E">
        <w:rPr>
          <w:rFonts w:ascii="Century Gothic" w:hAnsi="Century Gothic"/>
          <w:sz w:val="28"/>
          <w:szCs w:val="28"/>
        </w:rPr>
        <w:t>Fun and excellence are not mutually exclusive.</w:t>
      </w:r>
    </w:p>
    <w:p w14:paraId="6FD4381D" w14:textId="27832090" w:rsidR="00A65610" w:rsidRDefault="00A65610">
      <w:pPr>
        <w:rPr>
          <w:rFonts w:ascii="Century Gothic" w:hAnsi="Century Gothic"/>
        </w:rPr>
      </w:pPr>
      <w:r>
        <w:rPr>
          <w:rFonts w:ascii="Century Gothic" w:hAnsi="Century Gothic"/>
        </w:rPr>
        <w:br w:type="page"/>
      </w:r>
    </w:p>
    <w:p w14:paraId="4048D09B" w14:textId="77777777" w:rsidR="00A65610" w:rsidRDefault="00A65610" w:rsidP="00A65610">
      <w:pPr>
        <w:rPr>
          <w:rFonts w:ascii="Century Gothic" w:eastAsiaTheme="minorEastAsia" w:hAnsi="Century Gothic" w:cs="Helvetica Neue Light"/>
          <w:color w:val="101214"/>
          <w:sz w:val="28"/>
          <w:szCs w:val="28"/>
        </w:rPr>
      </w:pPr>
    </w:p>
    <w:p w14:paraId="4477B202" w14:textId="77777777" w:rsidR="00A65610" w:rsidRDefault="00A65610" w:rsidP="00A65610">
      <w:pPr>
        <w:rPr>
          <w:rFonts w:ascii="Century Gothic" w:eastAsiaTheme="minorEastAsia" w:hAnsi="Century Gothic" w:cs="Helvetica Neue Light"/>
          <w:color w:val="101214"/>
          <w:sz w:val="28"/>
          <w:szCs w:val="28"/>
        </w:rPr>
      </w:pPr>
    </w:p>
    <w:p w14:paraId="5331027B" w14:textId="77777777" w:rsidR="00A65610" w:rsidRDefault="00A65610" w:rsidP="00A65610">
      <w:pPr>
        <w:rPr>
          <w:rFonts w:ascii="Century Gothic" w:eastAsiaTheme="minorEastAsia" w:hAnsi="Century Gothic" w:cs="Helvetica Neue Light"/>
          <w:color w:val="101214"/>
          <w:sz w:val="28"/>
          <w:szCs w:val="28"/>
        </w:rPr>
      </w:pPr>
    </w:p>
    <w:p w14:paraId="7CF673BC" w14:textId="15B8C754" w:rsidR="00BC16DE" w:rsidRDefault="00A65610" w:rsidP="00A65610">
      <w:pPr>
        <w:rPr>
          <w:ins w:id="181"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“I don’t follow the rules. I never did, and I’m not going to start.</w:t>
      </w:r>
      <w:r>
        <w:rPr>
          <w:rFonts w:ascii="Century Gothic" w:eastAsiaTheme="minorEastAsia" w:hAnsi="Century Gothic" w:cs="Helvetica Neue Light"/>
          <w:color w:val="101214"/>
          <w:sz w:val="28"/>
          <w:szCs w:val="28"/>
        </w:rPr>
        <w:t>”</w:t>
      </w:r>
    </w:p>
    <w:p w14:paraId="1F392551" w14:textId="6CC393DD" w:rsidR="00A65610" w:rsidRDefault="00BC16DE" w:rsidP="00A65610">
      <w:pPr>
        <w:rPr>
          <w:rFonts w:ascii="Century Gothic" w:eastAsiaTheme="minorEastAsia" w:hAnsi="Century Gothic" w:cs="Helvetica Neue Light"/>
          <w:color w:val="101214"/>
          <w:sz w:val="28"/>
          <w:szCs w:val="28"/>
        </w:rPr>
      </w:pPr>
      <w:ins w:id="182" w:author="Microsoft Office User" w:date="2017-03-20T10:40:00Z">
        <w:r>
          <w:rPr>
            <w:rFonts w:ascii="Century Gothic" w:eastAsiaTheme="minorEastAsia" w:hAnsi="Century Gothic" w:cs="Helvetica Neue Light"/>
            <w:color w:val="101214"/>
            <w:sz w:val="28"/>
            <w:szCs w:val="28"/>
          </w:rPr>
          <w:t>~</w:t>
        </w:r>
      </w:ins>
      <w:r w:rsidR="00A65610">
        <w:rPr>
          <w:rFonts w:ascii="Century Gothic" w:eastAsiaTheme="minorEastAsia" w:hAnsi="Century Gothic" w:cs="Helvetica Neue Light"/>
          <w:color w:val="101214"/>
          <w:sz w:val="28"/>
          <w:szCs w:val="28"/>
        </w:rPr>
        <w:t xml:space="preserve">Madonna </w:t>
      </w:r>
      <w:proofErr w:type="spellStart"/>
      <w:ins w:id="183" w:author="Melanie Curtis" w:date="2017-03-22T15:29:00Z">
        <w:r w:rsidR="001A61A9">
          <w:rPr>
            <w:rFonts w:ascii="Century Gothic" w:eastAsiaTheme="minorEastAsia" w:hAnsi="Century Gothic" w:cs="Helvetica Neue Light"/>
            <w:color w:val="101214"/>
            <w:sz w:val="28"/>
            <w:szCs w:val="28"/>
          </w:rPr>
          <w:t>Ciccone</w:t>
        </w:r>
      </w:ins>
      <w:proofErr w:type="spellEnd"/>
    </w:p>
    <w:p w14:paraId="36D91008" w14:textId="77777777" w:rsidR="00A65610" w:rsidRDefault="00A65610" w:rsidP="00A65610">
      <w:pPr>
        <w:rPr>
          <w:rFonts w:ascii="Century Gothic" w:eastAsiaTheme="minorEastAsia" w:hAnsi="Century Gothic" w:cs="Helvetica Neue Light"/>
          <w:color w:val="101214"/>
          <w:sz w:val="28"/>
          <w:szCs w:val="28"/>
        </w:rPr>
      </w:pPr>
    </w:p>
    <w:p w14:paraId="3C6C8A32" w14:textId="77777777" w:rsidR="00A65610" w:rsidRPr="00820971" w:rsidRDefault="00A65610" w:rsidP="00A65610">
      <w:pPr>
        <w:rPr>
          <w:rFonts w:ascii="Century Gothic" w:eastAsiaTheme="minorEastAsia" w:hAnsi="Century Gothic" w:cs="Helvetica Neue Light"/>
          <w:color w:val="101214"/>
          <w:sz w:val="28"/>
          <w:szCs w:val="28"/>
        </w:rPr>
      </w:pPr>
    </w:p>
    <w:p w14:paraId="3EC06763" w14:textId="77777777" w:rsidR="00A65610" w:rsidRPr="00820971" w:rsidRDefault="00A65610" w:rsidP="00A656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C84F233" w14:textId="2AFE7236" w:rsidR="00A65610" w:rsidRDefault="00A65610">
      <w:pPr>
        <w:rPr>
          <w:rFonts w:ascii="Century Gothic" w:hAnsi="Century Gothic"/>
        </w:rPr>
      </w:pPr>
      <w:r>
        <w:rPr>
          <w:rFonts w:ascii="Century Gothic" w:hAnsi="Century Gothic"/>
        </w:rPr>
        <w:br w:type="page"/>
      </w:r>
    </w:p>
    <w:p w14:paraId="7E70577B" w14:textId="77777777" w:rsidR="00850D5B" w:rsidRPr="00820971" w:rsidRDefault="00850D5B" w:rsidP="00850D5B">
      <w:pPr>
        <w:rPr>
          <w:rFonts w:ascii="Century Gothic" w:hAnsi="Century Gothic"/>
        </w:rPr>
      </w:pPr>
    </w:p>
    <w:p w14:paraId="57E123DC" w14:textId="77777777" w:rsidR="0064129D" w:rsidRDefault="0064129D" w:rsidP="00850D5B">
      <w:pPr>
        <w:rPr>
          <w:rFonts w:ascii="Century Gothic" w:hAnsi="Century Gothic"/>
          <w:sz w:val="28"/>
          <w:szCs w:val="28"/>
        </w:rPr>
      </w:pPr>
    </w:p>
    <w:p w14:paraId="70BE4AC8" w14:textId="77777777" w:rsidR="009A6B72" w:rsidRDefault="009A6B72" w:rsidP="00850D5B">
      <w:pPr>
        <w:rPr>
          <w:rFonts w:ascii="Century Gothic" w:hAnsi="Century Gothic"/>
          <w:sz w:val="28"/>
          <w:szCs w:val="28"/>
        </w:rPr>
      </w:pPr>
    </w:p>
    <w:p w14:paraId="73494424" w14:textId="260C87E3" w:rsidR="00BC16DE" w:rsidRDefault="009A6B72" w:rsidP="00850D5B">
      <w:pPr>
        <w:rPr>
          <w:ins w:id="184" w:author="Microsoft Office User" w:date="2017-03-20T10:40:00Z"/>
          <w:rFonts w:ascii="Century Gothic" w:hAnsi="Century Gothic"/>
          <w:sz w:val="28"/>
          <w:szCs w:val="28"/>
        </w:rPr>
      </w:pPr>
      <w:r w:rsidRPr="009A6B72">
        <w:rPr>
          <w:rFonts w:ascii="Century Gothic" w:hAnsi="Century Gothic"/>
          <w:sz w:val="28"/>
          <w:szCs w:val="28"/>
        </w:rPr>
        <w:t>“There’s something sexy about a gut. Not a 400-pound beer gut, but a little paunch. I love that.”</w:t>
      </w:r>
    </w:p>
    <w:p w14:paraId="1F7EA077" w14:textId="5CC8099E" w:rsidR="0064129D" w:rsidRDefault="00BC16DE" w:rsidP="00850D5B">
      <w:pPr>
        <w:rPr>
          <w:rFonts w:ascii="Century Gothic" w:hAnsi="Century Gothic"/>
          <w:sz w:val="28"/>
          <w:szCs w:val="28"/>
        </w:rPr>
      </w:pPr>
      <w:ins w:id="185" w:author="Microsoft Office User" w:date="2017-03-20T10:40:00Z">
        <w:r>
          <w:rPr>
            <w:rFonts w:ascii="Century Gothic" w:hAnsi="Century Gothic"/>
            <w:sz w:val="28"/>
            <w:szCs w:val="28"/>
          </w:rPr>
          <w:t>~</w:t>
        </w:r>
      </w:ins>
      <w:r w:rsidR="009A6B72" w:rsidRPr="009A6B72">
        <w:rPr>
          <w:rFonts w:ascii="Century Gothic" w:hAnsi="Century Gothic"/>
          <w:sz w:val="28"/>
          <w:szCs w:val="28"/>
        </w:rPr>
        <w:t>Sandra Bullock</w:t>
      </w:r>
    </w:p>
    <w:p w14:paraId="66AF5E37" w14:textId="77777777" w:rsidR="009A6B72" w:rsidRPr="009A6B72" w:rsidRDefault="009A6B72" w:rsidP="00850D5B">
      <w:pPr>
        <w:rPr>
          <w:rFonts w:ascii="Century Gothic" w:hAnsi="Century Gothic"/>
          <w:sz w:val="28"/>
          <w:szCs w:val="28"/>
        </w:rPr>
      </w:pPr>
    </w:p>
    <w:p w14:paraId="332E7B38" w14:textId="77777777" w:rsidR="0064129D" w:rsidRDefault="0064129D" w:rsidP="00850D5B">
      <w:pPr>
        <w:rPr>
          <w:rFonts w:ascii="Century Gothic" w:hAnsi="Century Gothic"/>
        </w:rPr>
      </w:pPr>
    </w:p>
    <w:p w14:paraId="5D4A4162" w14:textId="77777777" w:rsidR="0064129D" w:rsidRPr="00820971" w:rsidRDefault="0064129D" w:rsidP="0064129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D0C58DF" w14:textId="77777777" w:rsidR="00850D5B" w:rsidRPr="00820971" w:rsidRDefault="00850D5B" w:rsidP="0092131A">
      <w:pPr>
        <w:spacing w:line="360" w:lineRule="auto"/>
        <w:rPr>
          <w:rFonts w:ascii="Century Gothic" w:hAnsi="Century Gothic"/>
          <w:sz w:val="28"/>
          <w:szCs w:val="28"/>
        </w:rPr>
      </w:pPr>
    </w:p>
    <w:p w14:paraId="12B8FE02" w14:textId="77777777" w:rsidR="008B0ED2" w:rsidRPr="00820971" w:rsidRDefault="008B0ED2">
      <w:pPr>
        <w:rPr>
          <w:rFonts w:ascii="Century Gothic" w:eastAsiaTheme="minorEastAsia" w:hAnsi="Century Gothic" w:cs="Helvetica Neue Light"/>
          <w:color w:val="101214"/>
          <w:sz w:val="28"/>
          <w:szCs w:val="28"/>
        </w:rPr>
      </w:pPr>
    </w:p>
    <w:p w14:paraId="76161420" w14:textId="77777777" w:rsidR="008B0ED2" w:rsidRPr="00820971" w:rsidRDefault="008B0ED2">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br w:type="page"/>
      </w:r>
    </w:p>
    <w:p w14:paraId="3214BC26" w14:textId="77777777" w:rsidR="0064129D" w:rsidRDefault="0064129D">
      <w:pPr>
        <w:rPr>
          <w:rFonts w:ascii="Century Gothic" w:eastAsiaTheme="minorEastAsia" w:hAnsi="Century Gothic" w:cs="Helvetica Neue Light"/>
          <w:color w:val="101214"/>
          <w:sz w:val="28"/>
          <w:szCs w:val="28"/>
        </w:rPr>
      </w:pPr>
    </w:p>
    <w:p w14:paraId="12FB8032" w14:textId="77777777" w:rsidR="0064129D" w:rsidRDefault="0064129D">
      <w:pPr>
        <w:rPr>
          <w:rFonts w:ascii="Century Gothic" w:eastAsiaTheme="minorEastAsia" w:hAnsi="Century Gothic" w:cs="Helvetica Neue Light"/>
          <w:color w:val="101214"/>
          <w:sz w:val="28"/>
          <w:szCs w:val="28"/>
        </w:rPr>
      </w:pPr>
    </w:p>
    <w:p w14:paraId="428093BB" w14:textId="77777777" w:rsidR="0064129D" w:rsidRDefault="0064129D">
      <w:pPr>
        <w:rPr>
          <w:rFonts w:ascii="Century Gothic" w:eastAsiaTheme="minorEastAsia" w:hAnsi="Century Gothic" w:cs="Helvetica Neue Light"/>
          <w:color w:val="101214"/>
          <w:sz w:val="28"/>
          <w:szCs w:val="28"/>
        </w:rPr>
      </w:pPr>
    </w:p>
    <w:p w14:paraId="2FF8CF2F" w14:textId="77777777" w:rsidR="0064129D" w:rsidRDefault="008B0ED2">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Some of the best things in life only come when our plan “fails.”</w:t>
      </w:r>
    </w:p>
    <w:p w14:paraId="5571B29D" w14:textId="77777777" w:rsidR="0064129D" w:rsidRDefault="0064129D" w:rsidP="0064129D">
      <w:pPr>
        <w:rPr>
          <w:rFonts w:ascii="Century Gothic" w:eastAsiaTheme="minorEastAsia" w:hAnsi="Century Gothic" w:cs="Helvetica Neue Light"/>
          <w:color w:val="101214"/>
          <w:sz w:val="28"/>
          <w:szCs w:val="28"/>
        </w:rPr>
      </w:pPr>
    </w:p>
    <w:p w14:paraId="4149AD0D" w14:textId="77777777" w:rsidR="0064129D" w:rsidRDefault="0064129D" w:rsidP="0064129D">
      <w:pPr>
        <w:rPr>
          <w:rFonts w:ascii="Century Gothic" w:eastAsiaTheme="minorEastAsia" w:hAnsi="Century Gothic" w:cs="Helvetica Neue Light"/>
          <w:color w:val="101214"/>
          <w:sz w:val="28"/>
          <w:szCs w:val="28"/>
        </w:rPr>
      </w:pPr>
    </w:p>
    <w:p w14:paraId="06BD1942" w14:textId="77777777" w:rsidR="0064129D" w:rsidRPr="00820971" w:rsidRDefault="0064129D" w:rsidP="0064129D">
      <w:pPr>
        <w:rPr>
          <w:rFonts w:ascii="Century Gothic" w:eastAsiaTheme="minorEastAsia" w:hAnsi="Century Gothic" w:cs="Helvetica Neue Light"/>
          <w:color w:val="101214"/>
          <w:sz w:val="28"/>
          <w:szCs w:val="28"/>
        </w:rPr>
      </w:pPr>
    </w:p>
    <w:p w14:paraId="4F3A32D6" w14:textId="77777777" w:rsidR="0064129D" w:rsidRPr="00820971" w:rsidRDefault="0064129D" w:rsidP="0064129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76252F2" w14:textId="77777777" w:rsidR="0064129D" w:rsidRDefault="0064129D">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3E22B9A" w14:textId="77777777" w:rsidR="0064129D" w:rsidRDefault="0064129D" w:rsidP="0064129D">
      <w:pPr>
        <w:widowControl w:val="0"/>
        <w:autoSpaceDE w:val="0"/>
        <w:autoSpaceDN w:val="0"/>
        <w:adjustRightInd w:val="0"/>
        <w:rPr>
          <w:rFonts w:ascii="Century Gothic" w:eastAsiaTheme="minorEastAsia" w:hAnsi="Century Gothic" w:cs="Merriweather-Regular"/>
          <w:color w:val="131313"/>
          <w:sz w:val="28"/>
          <w:szCs w:val="28"/>
        </w:rPr>
      </w:pPr>
    </w:p>
    <w:p w14:paraId="76AF9E2A" w14:textId="77777777" w:rsidR="0064129D" w:rsidRDefault="0064129D" w:rsidP="0064129D">
      <w:pPr>
        <w:widowControl w:val="0"/>
        <w:autoSpaceDE w:val="0"/>
        <w:autoSpaceDN w:val="0"/>
        <w:adjustRightInd w:val="0"/>
        <w:rPr>
          <w:rFonts w:ascii="Century Gothic" w:eastAsiaTheme="minorEastAsia" w:hAnsi="Century Gothic" w:cs="Merriweather-Regular"/>
          <w:color w:val="131313"/>
          <w:sz w:val="28"/>
          <w:szCs w:val="28"/>
        </w:rPr>
      </w:pPr>
    </w:p>
    <w:p w14:paraId="4A53AEB0" w14:textId="77777777" w:rsidR="0064129D" w:rsidRDefault="0064129D" w:rsidP="0064129D">
      <w:pPr>
        <w:widowControl w:val="0"/>
        <w:autoSpaceDE w:val="0"/>
        <w:autoSpaceDN w:val="0"/>
        <w:adjustRightInd w:val="0"/>
        <w:rPr>
          <w:rFonts w:ascii="Century Gothic" w:eastAsiaTheme="minorEastAsia" w:hAnsi="Century Gothic" w:cs="Merriweather-Regular"/>
          <w:color w:val="131313"/>
          <w:sz w:val="28"/>
          <w:szCs w:val="28"/>
        </w:rPr>
      </w:pPr>
    </w:p>
    <w:p w14:paraId="0125EC03" w14:textId="545A8A1A" w:rsidR="00BC16DE" w:rsidRDefault="0064129D" w:rsidP="0064129D">
      <w:pPr>
        <w:widowControl w:val="0"/>
        <w:autoSpaceDE w:val="0"/>
        <w:autoSpaceDN w:val="0"/>
        <w:adjustRightInd w:val="0"/>
        <w:rPr>
          <w:ins w:id="186" w:author="Microsoft Office User" w:date="2017-03-20T10:40:00Z"/>
          <w:rFonts w:ascii="Century Gothic" w:eastAsiaTheme="minorEastAsia" w:hAnsi="Century Gothic" w:cs="Merriweather-Regular"/>
          <w:color w:val="131313"/>
          <w:sz w:val="28"/>
          <w:szCs w:val="28"/>
        </w:rPr>
      </w:pPr>
      <w:r w:rsidRPr="0064129D">
        <w:rPr>
          <w:rFonts w:ascii="Century Gothic" w:eastAsiaTheme="minorEastAsia" w:hAnsi="Century Gothic" w:cs="Merriweather-Regular"/>
          <w:color w:val="131313"/>
          <w:sz w:val="28"/>
          <w:szCs w:val="28"/>
        </w:rPr>
        <w:t>“I define connection as the energy that exists between people when they feel seen, heard, and valued; when they can give and receive without judgment; and when they derive sustenance and strength from the relationship.”</w:t>
      </w:r>
    </w:p>
    <w:p w14:paraId="47FD84F3" w14:textId="37C9D0C3" w:rsidR="0064129D" w:rsidRPr="0064129D" w:rsidRDefault="00BC16DE" w:rsidP="0064129D">
      <w:pPr>
        <w:widowControl w:val="0"/>
        <w:autoSpaceDE w:val="0"/>
        <w:autoSpaceDN w:val="0"/>
        <w:adjustRightInd w:val="0"/>
        <w:rPr>
          <w:rFonts w:ascii="Century Gothic" w:hAnsi="Century Gothic"/>
          <w:sz w:val="28"/>
          <w:szCs w:val="28"/>
        </w:rPr>
      </w:pPr>
      <w:ins w:id="187" w:author="Microsoft Office User" w:date="2017-03-20T10:40:00Z">
        <w:r>
          <w:rPr>
            <w:rFonts w:ascii="Century Gothic" w:eastAsiaTheme="minorEastAsia" w:hAnsi="Century Gothic" w:cs="Merriweather-Regular"/>
            <w:color w:val="131313"/>
            <w:sz w:val="28"/>
            <w:szCs w:val="28"/>
          </w:rPr>
          <w:t>~</w:t>
        </w:r>
      </w:ins>
      <w:ins w:id="188" w:author="Melanie Curtis" w:date="2017-03-22T15:29:00Z">
        <w:r w:rsidR="001A61A9" w:rsidRPr="001A61A9">
          <w:rPr>
            <w:rFonts w:ascii="Century Gothic" w:eastAsiaTheme="minorEastAsia" w:hAnsi="Century Gothic" w:cs="Merriweather-Regular"/>
            <w:color w:val="131313"/>
            <w:sz w:val="28"/>
            <w:szCs w:val="28"/>
          </w:rPr>
          <w:t xml:space="preserve"> </w:t>
        </w:r>
        <w:proofErr w:type="spellStart"/>
        <w:r w:rsidR="001A61A9">
          <w:rPr>
            <w:rFonts w:ascii="Century Gothic" w:eastAsiaTheme="minorEastAsia" w:hAnsi="Century Gothic" w:cs="Merriweather-Regular"/>
            <w:color w:val="131313"/>
            <w:sz w:val="28"/>
            <w:szCs w:val="28"/>
          </w:rPr>
          <w:t>Brené</w:t>
        </w:r>
      </w:ins>
      <w:proofErr w:type="spellEnd"/>
      <w:r w:rsidR="0064129D" w:rsidRPr="0064129D">
        <w:rPr>
          <w:rFonts w:ascii="Century Gothic" w:eastAsiaTheme="minorEastAsia" w:hAnsi="Century Gothic" w:cs="Merriweather-Regular"/>
          <w:color w:val="131313"/>
          <w:sz w:val="28"/>
          <w:szCs w:val="28"/>
        </w:rPr>
        <w:t xml:space="preserve"> Brown</w:t>
      </w:r>
    </w:p>
    <w:p w14:paraId="59B035C3" w14:textId="77777777" w:rsidR="0064129D" w:rsidRDefault="00263A69" w:rsidP="0064129D">
      <w:pPr>
        <w:rPr>
          <w:rFonts w:ascii="Century Gothic" w:hAnsi="Century Gothic"/>
        </w:rPr>
      </w:pPr>
      <w:r w:rsidRPr="00820971">
        <w:rPr>
          <w:rFonts w:ascii="Century Gothic" w:eastAsiaTheme="minorEastAsia" w:hAnsi="Century Gothic" w:cs="Helvetica Neue Light"/>
          <w:color w:val="101214"/>
          <w:sz w:val="28"/>
          <w:szCs w:val="28"/>
        </w:rPr>
        <w:br w:type="page"/>
      </w:r>
    </w:p>
    <w:p w14:paraId="57211309" w14:textId="77777777" w:rsidR="00614070" w:rsidRDefault="00614070" w:rsidP="00614070">
      <w:pPr>
        <w:rPr>
          <w:rFonts w:ascii="Century Gothic" w:hAnsi="Century Gothic"/>
          <w:sz w:val="28"/>
          <w:szCs w:val="28"/>
        </w:rPr>
      </w:pPr>
    </w:p>
    <w:p w14:paraId="2AE4292C" w14:textId="77777777" w:rsidR="00614070" w:rsidRDefault="00614070" w:rsidP="00614070">
      <w:pPr>
        <w:rPr>
          <w:rFonts w:ascii="Century Gothic" w:hAnsi="Century Gothic"/>
          <w:sz w:val="28"/>
          <w:szCs w:val="28"/>
        </w:rPr>
      </w:pPr>
    </w:p>
    <w:p w14:paraId="0E0C3BDA" w14:textId="77777777" w:rsidR="00614070" w:rsidRDefault="00614070" w:rsidP="00614070">
      <w:pPr>
        <w:rPr>
          <w:rFonts w:ascii="Century Gothic" w:hAnsi="Century Gothic"/>
          <w:sz w:val="28"/>
          <w:szCs w:val="28"/>
        </w:rPr>
      </w:pPr>
    </w:p>
    <w:p w14:paraId="10D7FCBB" w14:textId="77777777" w:rsidR="00614070" w:rsidRDefault="00614070" w:rsidP="00614070">
      <w:pPr>
        <w:rPr>
          <w:rFonts w:ascii="Century Gothic" w:hAnsi="Century Gothic"/>
          <w:sz w:val="28"/>
          <w:szCs w:val="28"/>
        </w:rPr>
      </w:pPr>
    </w:p>
    <w:p w14:paraId="5B6D5369" w14:textId="3070E94E" w:rsidR="00BC16DE" w:rsidRDefault="00614070" w:rsidP="00614070">
      <w:pPr>
        <w:rPr>
          <w:ins w:id="189" w:author="Microsoft Office User" w:date="2017-03-20T10:40:00Z"/>
          <w:rFonts w:ascii="Century Gothic" w:hAnsi="Century Gothic"/>
          <w:sz w:val="28"/>
          <w:szCs w:val="28"/>
        </w:rPr>
      </w:pPr>
      <w:r w:rsidRPr="00614070">
        <w:rPr>
          <w:rFonts w:ascii="Century Gothic" w:hAnsi="Century Gothic"/>
          <w:sz w:val="28"/>
          <w:szCs w:val="28"/>
        </w:rPr>
        <w:t>“I see you.”</w:t>
      </w:r>
    </w:p>
    <w:p w14:paraId="6F49FCDD" w14:textId="0C25C245" w:rsidR="00614070" w:rsidRPr="00614070" w:rsidRDefault="00BC16DE" w:rsidP="00614070">
      <w:pPr>
        <w:rPr>
          <w:rFonts w:ascii="Century Gothic" w:hAnsi="Century Gothic"/>
          <w:sz w:val="28"/>
          <w:szCs w:val="28"/>
        </w:rPr>
      </w:pPr>
      <w:ins w:id="190" w:author="Microsoft Office User" w:date="2017-03-20T10:40:00Z">
        <w:r>
          <w:rPr>
            <w:rFonts w:ascii="Century Gothic" w:hAnsi="Century Gothic"/>
            <w:sz w:val="28"/>
            <w:szCs w:val="28"/>
          </w:rPr>
          <w:t>~</w:t>
        </w:r>
      </w:ins>
      <w:r w:rsidR="00614070" w:rsidRPr="00614070">
        <w:rPr>
          <w:rFonts w:ascii="Century Gothic" w:hAnsi="Century Gothic"/>
          <w:sz w:val="28"/>
          <w:szCs w:val="28"/>
        </w:rPr>
        <w:t>Avatar</w:t>
      </w:r>
    </w:p>
    <w:p w14:paraId="4D0696E7" w14:textId="77777777" w:rsidR="00614070" w:rsidRPr="00820971" w:rsidRDefault="00614070" w:rsidP="001012FB">
      <w:pPr>
        <w:spacing w:line="360" w:lineRule="auto"/>
        <w:rPr>
          <w:rFonts w:ascii="Century Gothic" w:hAnsi="Century Gothic"/>
          <w:sz w:val="28"/>
          <w:szCs w:val="28"/>
        </w:rPr>
      </w:pPr>
    </w:p>
    <w:p w14:paraId="3A64D41A" w14:textId="77777777" w:rsidR="0092131A" w:rsidRPr="00820971" w:rsidRDefault="0092131A" w:rsidP="0092131A">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F0B9520" w14:textId="02FCA626" w:rsidR="0092131A" w:rsidRPr="00820971" w:rsidRDefault="0092131A" w:rsidP="001012FB">
      <w:pPr>
        <w:spacing w:line="360" w:lineRule="auto"/>
        <w:rPr>
          <w:rFonts w:ascii="Century Gothic" w:hAnsi="Century Gothic"/>
          <w:sz w:val="28"/>
          <w:szCs w:val="28"/>
        </w:rPr>
      </w:pPr>
      <w:r w:rsidRPr="00820971">
        <w:rPr>
          <w:rFonts w:ascii="Century Gothic" w:hAnsi="Century Gothic"/>
          <w:sz w:val="28"/>
          <w:szCs w:val="28"/>
        </w:rPr>
        <w:br w:type="page"/>
      </w:r>
    </w:p>
    <w:p w14:paraId="691A8FC0" w14:textId="77777777" w:rsidR="00AF3E77" w:rsidRDefault="00AF3E77" w:rsidP="00AF3E77">
      <w:pPr>
        <w:rPr>
          <w:rFonts w:ascii="Century Gothic" w:hAnsi="Century Gothic"/>
          <w:sz w:val="28"/>
          <w:szCs w:val="28"/>
        </w:rPr>
      </w:pPr>
    </w:p>
    <w:p w14:paraId="03686E64" w14:textId="77777777" w:rsidR="00AF3E77" w:rsidRDefault="00AF3E77" w:rsidP="00AF3E77">
      <w:pPr>
        <w:rPr>
          <w:rFonts w:ascii="Century Gothic" w:hAnsi="Century Gothic"/>
          <w:sz w:val="28"/>
          <w:szCs w:val="28"/>
        </w:rPr>
      </w:pPr>
    </w:p>
    <w:p w14:paraId="1F9A8811" w14:textId="76B3115A" w:rsidR="00BC16DE" w:rsidRDefault="009A6B72" w:rsidP="00AF3E77">
      <w:pPr>
        <w:rPr>
          <w:ins w:id="191" w:author="Microsoft Office User" w:date="2017-03-20T10:40:00Z"/>
          <w:rFonts w:ascii="Century Gothic" w:hAnsi="Century Gothic"/>
          <w:sz w:val="28"/>
          <w:szCs w:val="28"/>
        </w:rPr>
      </w:pPr>
      <w:r>
        <w:rPr>
          <w:rFonts w:ascii="Century Gothic" w:hAnsi="Century Gothic"/>
          <w:sz w:val="28"/>
          <w:szCs w:val="28"/>
        </w:rPr>
        <w:t>“I wouldn’t dream of working on something that didn’t make my gut rumble and my heart want to explode.”</w:t>
      </w:r>
    </w:p>
    <w:p w14:paraId="101F00B2" w14:textId="0662B418" w:rsidR="00AF3E77" w:rsidRDefault="00BC16DE" w:rsidP="00AF3E77">
      <w:pPr>
        <w:rPr>
          <w:rFonts w:ascii="Century Gothic" w:hAnsi="Century Gothic"/>
          <w:sz w:val="28"/>
          <w:szCs w:val="28"/>
        </w:rPr>
      </w:pPr>
      <w:ins w:id="192" w:author="Microsoft Office User" w:date="2017-03-20T10:40:00Z">
        <w:r>
          <w:rPr>
            <w:rFonts w:ascii="Century Gothic" w:hAnsi="Century Gothic"/>
            <w:sz w:val="28"/>
            <w:szCs w:val="28"/>
          </w:rPr>
          <w:t>~</w:t>
        </w:r>
      </w:ins>
      <w:r w:rsidR="009A6B72">
        <w:rPr>
          <w:rFonts w:ascii="Century Gothic" w:hAnsi="Century Gothic"/>
          <w:sz w:val="28"/>
          <w:szCs w:val="28"/>
        </w:rPr>
        <w:t xml:space="preserve">Kate </w:t>
      </w:r>
      <w:proofErr w:type="spellStart"/>
      <w:r w:rsidR="009A6B72">
        <w:rPr>
          <w:rFonts w:ascii="Century Gothic" w:hAnsi="Century Gothic"/>
          <w:sz w:val="28"/>
          <w:szCs w:val="28"/>
        </w:rPr>
        <w:t>Winslet</w:t>
      </w:r>
      <w:proofErr w:type="spellEnd"/>
    </w:p>
    <w:p w14:paraId="79B3D7BD" w14:textId="77777777" w:rsidR="00AF3E77" w:rsidRDefault="00AF3E77" w:rsidP="00AF3E77">
      <w:pPr>
        <w:rPr>
          <w:rFonts w:ascii="Century Gothic" w:hAnsi="Century Gothic"/>
          <w:sz w:val="28"/>
          <w:szCs w:val="28"/>
        </w:rPr>
      </w:pPr>
    </w:p>
    <w:p w14:paraId="106A616B" w14:textId="77777777" w:rsidR="00AF3E77" w:rsidRPr="00AF3E77" w:rsidRDefault="00AF3E77" w:rsidP="00AF3E77">
      <w:pPr>
        <w:rPr>
          <w:rFonts w:ascii="Century Gothic" w:hAnsi="Century Gothic"/>
          <w:sz w:val="28"/>
          <w:szCs w:val="28"/>
        </w:rPr>
      </w:pPr>
    </w:p>
    <w:p w14:paraId="5827F641" w14:textId="77777777" w:rsidR="00AF3E77" w:rsidRPr="00820971" w:rsidRDefault="00AF3E77" w:rsidP="00AF3E77">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85AABCE" w14:textId="5C27F48D" w:rsidR="00AF3E77" w:rsidRDefault="00AF3E77">
      <w:pPr>
        <w:rPr>
          <w:rFonts w:ascii="Century Gothic" w:hAnsi="Century Gothic"/>
          <w:b/>
          <w:sz w:val="28"/>
          <w:szCs w:val="28"/>
        </w:rPr>
      </w:pPr>
      <w:r>
        <w:rPr>
          <w:rFonts w:ascii="Century Gothic" w:hAnsi="Century Gothic"/>
          <w:b/>
          <w:sz w:val="28"/>
          <w:szCs w:val="28"/>
        </w:rPr>
        <w:br w:type="page"/>
      </w:r>
    </w:p>
    <w:p w14:paraId="03DDA549" w14:textId="77777777" w:rsidR="00AF3E77" w:rsidRPr="00AF3E77" w:rsidRDefault="00AF3E77" w:rsidP="00037632">
      <w:pPr>
        <w:rPr>
          <w:rFonts w:ascii="Century Gothic" w:hAnsi="Century Gothic"/>
          <w:b/>
          <w:sz w:val="28"/>
          <w:szCs w:val="28"/>
        </w:rPr>
      </w:pPr>
    </w:p>
    <w:p w14:paraId="397DBEA6" w14:textId="77777777" w:rsidR="00AF3E77" w:rsidRDefault="00AF3E77" w:rsidP="00037632">
      <w:pPr>
        <w:rPr>
          <w:rFonts w:ascii="Century Gothic" w:hAnsi="Century Gothic"/>
          <w:sz w:val="28"/>
          <w:szCs w:val="28"/>
        </w:rPr>
      </w:pPr>
    </w:p>
    <w:p w14:paraId="5E244122" w14:textId="4EAD967E" w:rsidR="00B902D8" w:rsidRDefault="00037632" w:rsidP="00037632">
      <w:pPr>
        <w:rPr>
          <w:ins w:id="193" w:author="Microsoft Office User" w:date="2017-03-20T10:21:00Z"/>
          <w:rFonts w:ascii="Century Gothic" w:hAnsi="Century Gothic"/>
          <w:sz w:val="28"/>
          <w:szCs w:val="28"/>
        </w:rPr>
      </w:pPr>
      <w:r w:rsidRPr="00037632">
        <w:rPr>
          <w:rFonts w:ascii="Century Gothic" w:hAnsi="Century Gothic"/>
          <w:sz w:val="28"/>
          <w:szCs w:val="28"/>
        </w:rPr>
        <w:t>“If you don’t know where you’re going, any road will get you there</w:t>
      </w:r>
      <w:ins w:id="194" w:author="Microsoft Office User" w:date="2017-03-20T10:21:00Z">
        <w:r w:rsidR="00B902D8" w:rsidRPr="00037632">
          <w:rPr>
            <w:rFonts w:ascii="Century Gothic" w:hAnsi="Century Gothic"/>
            <w:sz w:val="28"/>
            <w:szCs w:val="28"/>
          </w:rPr>
          <w:t>.”</w:t>
        </w:r>
      </w:ins>
    </w:p>
    <w:p w14:paraId="26C73FE8" w14:textId="173F083B" w:rsidR="00037632" w:rsidRDefault="00037632" w:rsidP="00037632">
      <w:pPr>
        <w:rPr>
          <w:rFonts w:ascii="Century Gothic" w:hAnsi="Century Gothic"/>
          <w:sz w:val="28"/>
          <w:szCs w:val="28"/>
        </w:rPr>
      </w:pPr>
      <w:r w:rsidRPr="00037632">
        <w:rPr>
          <w:rFonts w:ascii="Century Gothic" w:hAnsi="Century Gothic"/>
          <w:sz w:val="28"/>
          <w:szCs w:val="28"/>
        </w:rPr>
        <w:t xml:space="preserve">~Cheshire </w:t>
      </w:r>
      <w:proofErr w:type="gramStart"/>
      <w:r w:rsidRPr="00037632">
        <w:rPr>
          <w:rFonts w:ascii="Century Gothic" w:hAnsi="Century Gothic"/>
          <w:sz w:val="28"/>
          <w:szCs w:val="28"/>
        </w:rPr>
        <w:t>Cat</w:t>
      </w:r>
      <w:proofErr w:type="gramEnd"/>
      <w:r w:rsidRPr="00037632">
        <w:rPr>
          <w:rFonts w:ascii="Century Gothic" w:hAnsi="Century Gothic"/>
          <w:sz w:val="28"/>
          <w:szCs w:val="28"/>
        </w:rPr>
        <w:t xml:space="preserve">, </w:t>
      </w:r>
      <w:r w:rsidRPr="001A61A9">
        <w:rPr>
          <w:rFonts w:ascii="Century Gothic" w:hAnsi="Century Gothic"/>
          <w:i/>
          <w:sz w:val="28"/>
          <w:szCs w:val="28"/>
        </w:rPr>
        <w:t>Alice in Wonderland</w:t>
      </w:r>
      <w:ins w:id="195" w:author="Microsoft Office User" w:date="2017-03-20T10:21:00Z">
        <w:r w:rsidR="00B902D8">
          <w:rPr>
            <w:rFonts w:ascii="Century Gothic" w:hAnsi="Century Gothic"/>
            <w:sz w:val="28"/>
            <w:szCs w:val="28"/>
          </w:rPr>
          <w:t>, Lewis Carroll</w:t>
        </w:r>
      </w:ins>
    </w:p>
    <w:p w14:paraId="59D60E1E" w14:textId="77777777" w:rsidR="00AF3E77" w:rsidRDefault="00AF3E77" w:rsidP="00037632">
      <w:pPr>
        <w:rPr>
          <w:rFonts w:ascii="Century Gothic" w:hAnsi="Century Gothic"/>
          <w:sz w:val="28"/>
          <w:szCs w:val="28"/>
        </w:rPr>
      </w:pPr>
    </w:p>
    <w:p w14:paraId="03E86F1E" w14:textId="77777777" w:rsidR="00AF3E77" w:rsidRDefault="00AF3E77" w:rsidP="00037632">
      <w:pPr>
        <w:rPr>
          <w:rFonts w:ascii="Century Gothic" w:hAnsi="Century Gothic"/>
          <w:sz w:val="28"/>
          <w:szCs w:val="28"/>
        </w:rPr>
      </w:pPr>
    </w:p>
    <w:p w14:paraId="68C49D5E" w14:textId="77777777" w:rsidR="00AF3E77" w:rsidRPr="00820971" w:rsidRDefault="00AF3E77" w:rsidP="00AF3E77">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85FA833" w14:textId="77777777" w:rsidR="00AF3E77" w:rsidRPr="00037632" w:rsidRDefault="00AF3E77" w:rsidP="00037632">
      <w:pPr>
        <w:rPr>
          <w:rFonts w:ascii="Century Gothic" w:hAnsi="Century Gothic"/>
          <w:sz w:val="28"/>
          <w:szCs w:val="28"/>
        </w:rPr>
      </w:pPr>
    </w:p>
    <w:p w14:paraId="7845C625" w14:textId="77777777" w:rsidR="0092131A" w:rsidRPr="00820971" w:rsidRDefault="0092131A" w:rsidP="0092131A">
      <w:pPr>
        <w:rPr>
          <w:rFonts w:ascii="Century Gothic" w:hAnsi="Century Gothic"/>
        </w:rPr>
      </w:pPr>
    </w:p>
    <w:p w14:paraId="27CF84BC" w14:textId="77777777" w:rsidR="0092131A" w:rsidRPr="00820971" w:rsidRDefault="0092131A" w:rsidP="0092131A">
      <w:pPr>
        <w:rPr>
          <w:rFonts w:ascii="Century Gothic" w:hAnsi="Century Gothic"/>
        </w:rPr>
      </w:pPr>
    </w:p>
    <w:p w14:paraId="7210D438" w14:textId="1A09A349" w:rsidR="0092131A" w:rsidRPr="00820971" w:rsidRDefault="0092131A" w:rsidP="0092131A">
      <w:pPr>
        <w:spacing w:line="360" w:lineRule="auto"/>
        <w:rPr>
          <w:rFonts w:ascii="Century Gothic" w:hAnsi="Century Gothic"/>
          <w:sz w:val="28"/>
          <w:szCs w:val="28"/>
        </w:rPr>
      </w:pPr>
      <w:r w:rsidRPr="00820971">
        <w:rPr>
          <w:rFonts w:ascii="Century Gothic" w:hAnsi="Century Gothic"/>
          <w:sz w:val="28"/>
          <w:szCs w:val="28"/>
        </w:rPr>
        <w:br w:type="page"/>
      </w:r>
    </w:p>
    <w:p w14:paraId="7EC9EC86" w14:textId="77777777" w:rsidR="0092131A" w:rsidRPr="00820971" w:rsidRDefault="0092131A" w:rsidP="0092131A">
      <w:pPr>
        <w:spacing w:line="360" w:lineRule="auto"/>
        <w:rPr>
          <w:rFonts w:ascii="Century Gothic" w:hAnsi="Century Gothic"/>
          <w:sz w:val="28"/>
          <w:szCs w:val="28"/>
        </w:rPr>
      </w:pPr>
    </w:p>
    <w:p w14:paraId="322C8F41" w14:textId="77777777" w:rsidR="007F64E8" w:rsidRDefault="007F64E8" w:rsidP="007F64E8">
      <w:pPr>
        <w:rPr>
          <w:rFonts w:ascii="Century Gothic" w:hAnsi="Century Gothic"/>
          <w:sz w:val="28"/>
          <w:szCs w:val="28"/>
        </w:rPr>
      </w:pPr>
    </w:p>
    <w:p w14:paraId="78ECE03E" w14:textId="3A04EF70" w:rsidR="007F64E8" w:rsidRDefault="007F64E8" w:rsidP="007F64E8">
      <w:pPr>
        <w:rPr>
          <w:rFonts w:ascii="Century Gothic" w:hAnsi="Century Gothic"/>
          <w:sz w:val="28"/>
          <w:szCs w:val="28"/>
        </w:rPr>
      </w:pPr>
      <w:r w:rsidRPr="007F64E8">
        <w:rPr>
          <w:rFonts w:ascii="Century Gothic" w:hAnsi="Century Gothic"/>
          <w:sz w:val="28"/>
          <w:szCs w:val="28"/>
        </w:rPr>
        <w:t>Tell the people you love, you love them. Right now. Out loud. Knowing they know is a gateway to great peace inside.</w:t>
      </w:r>
    </w:p>
    <w:p w14:paraId="6A6263D7" w14:textId="77777777" w:rsidR="00DB72BB" w:rsidRDefault="00DB72BB" w:rsidP="007F64E8">
      <w:pPr>
        <w:rPr>
          <w:rFonts w:ascii="Century Gothic" w:hAnsi="Century Gothic"/>
          <w:sz w:val="28"/>
          <w:szCs w:val="28"/>
        </w:rPr>
      </w:pPr>
    </w:p>
    <w:p w14:paraId="32639A8B" w14:textId="77777777" w:rsidR="007F64E8" w:rsidRPr="007F64E8" w:rsidRDefault="007F64E8" w:rsidP="007F64E8">
      <w:pPr>
        <w:rPr>
          <w:rFonts w:ascii="Century Gothic" w:hAnsi="Century Gothic"/>
          <w:sz w:val="28"/>
          <w:szCs w:val="28"/>
        </w:rPr>
      </w:pPr>
    </w:p>
    <w:p w14:paraId="63CE35A5" w14:textId="77777777" w:rsidR="007F64E8" w:rsidRPr="00820971" w:rsidRDefault="007F64E8" w:rsidP="007F64E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236D3458" w14:textId="5694BEA0" w:rsidR="0092131A" w:rsidRPr="00820971" w:rsidRDefault="0092131A" w:rsidP="001012FB">
      <w:pPr>
        <w:spacing w:line="360" w:lineRule="auto"/>
        <w:rPr>
          <w:rFonts w:ascii="Century Gothic" w:hAnsi="Century Gothic"/>
          <w:sz w:val="28"/>
          <w:szCs w:val="28"/>
        </w:rPr>
      </w:pPr>
      <w:r w:rsidRPr="00820971">
        <w:rPr>
          <w:rFonts w:ascii="Century Gothic" w:hAnsi="Century Gothic"/>
          <w:sz w:val="28"/>
          <w:szCs w:val="28"/>
        </w:rPr>
        <w:br w:type="page"/>
      </w:r>
    </w:p>
    <w:p w14:paraId="006D83FB" w14:textId="77777777" w:rsidR="0092131A" w:rsidRPr="00820971" w:rsidRDefault="0092131A" w:rsidP="0092131A">
      <w:pPr>
        <w:rPr>
          <w:rFonts w:ascii="Century Gothic" w:hAnsi="Century Gothic"/>
        </w:rPr>
      </w:pPr>
    </w:p>
    <w:p w14:paraId="539D0686" w14:textId="77777777" w:rsidR="00263A69" w:rsidRPr="00820971" w:rsidRDefault="00263A69">
      <w:pPr>
        <w:rPr>
          <w:rFonts w:ascii="Century Gothic" w:hAnsi="Century Gothic"/>
        </w:rPr>
      </w:pPr>
    </w:p>
    <w:p w14:paraId="4A10267C" w14:textId="77777777" w:rsidR="00263A69" w:rsidRPr="00820971" w:rsidRDefault="00263A69">
      <w:pPr>
        <w:rPr>
          <w:rFonts w:ascii="Century Gothic" w:hAnsi="Century Gothic"/>
        </w:rPr>
      </w:pPr>
    </w:p>
    <w:p w14:paraId="13A3ADE0" w14:textId="74732FB8" w:rsidR="00BC16DE" w:rsidRDefault="007F64E8" w:rsidP="007F64E8">
      <w:pPr>
        <w:rPr>
          <w:ins w:id="196" w:author="Microsoft Office User" w:date="2017-03-20T10:40:00Z"/>
          <w:rFonts w:ascii="Century Gothic" w:hAnsi="Century Gothic"/>
          <w:sz w:val="28"/>
          <w:szCs w:val="28"/>
        </w:rPr>
      </w:pPr>
      <w:r w:rsidRPr="007F64E8">
        <w:rPr>
          <w:rFonts w:ascii="Century Gothic" w:hAnsi="Century Gothic"/>
          <w:sz w:val="28"/>
          <w:szCs w:val="28"/>
        </w:rPr>
        <w:t>“It is our choices that show what we truly are, far more than our abilities.”</w:t>
      </w:r>
    </w:p>
    <w:p w14:paraId="1E9454CD" w14:textId="095223D9" w:rsidR="007F64E8" w:rsidRPr="007F64E8" w:rsidRDefault="00BC16DE" w:rsidP="007F64E8">
      <w:pPr>
        <w:rPr>
          <w:rFonts w:ascii="Century Gothic" w:hAnsi="Century Gothic"/>
          <w:sz w:val="28"/>
          <w:szCs w:val="28"/>
        </w:rPr>
      </w:pPr>
      <w:ins w:id="197" w:author="Microsoft Office User" w:date="2017-03-20T10:40:00Z">
        <w:r>
          <w:rPr>
            <w:rFonts w:ascii="Century Gothic" w:hAnsi="Century Gothic"/>
            <w:sz w:val="28"/>
            <w:szCs w:val="28"/>
          </w:rPr>
          <w:t>~</w:t>
        </w:r>
      </w:ins>
      <w:r w:rsidR="007F64E8" w:rsidRPr="007F64E8">
        <w:rPr>
          <w:rFonts w:ascii="Century Gothic" w:hAnsi="Century Gothic"/>
          <w:sz w:val="28"/>
          <w:szCs w:val="28"/>
        </w:rPr>
        <w:t>J.K. Rowling</w:t>
      </w:r>
    </w:p>
    <w:p w14:paraId="201EA33D" w14:textId="77777777" w:rsidR="007F64E8" w:rsidRDefault="007F64E8" w:rsidP="007F64E8">
      <w:pPr>
        <w:spacing w:line="360" w:lineRule="auto"/>
        <w:rPr>
          <w:rFonts w:ascii="Century Gothic" w:hAnsi="Century Gothic"/>
          <w:sz w:val="28"/>
          <w:szCs w:val="28"/>
        </w:rPr>
      </w:pPr>
    </w:p>
    <w:p w14:paraId="5B9D2C3C" w14:textId="77777777" w:rsidR="00DB72BB" w:rsidRPr="00820971" w:rsidRDefault="00DB72BB" w:rsidP="007F64E8">
      <w:pPr>
        <w:spacing w:line="360" w:lineRule="auto"/>
        <w:rPr>
          <w:rFonts w:ascii="Century Gothic" w:hAnsi="Century Gothic"/>
          <w:sz w:val="28"/>
          <w:szCs w:val="28"/>
        </w:rPr>
      </w:pPr>
    </w:p>
    <w:p w14:paraId="526928B6" w14:textId="77777777" w:rsidR="007F64E8" w:rsidRPr="00820971" w:rsidRDefault="007F64E8" w:rsidP="007F64E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BA4DFE9" w14:textId="11026E86" w:rsidR="00686D74" w:rsidRPr="00820971" w:rsidRDefault="00686D74" w:rsidP="00A07584">
      <w:pPr>
        <w:rPr>
          <w:rFonts w:ascii="Century Gothic" w:hAnsi="Century Gothic"/>
        </w:rPr>
      </w:pPr>
      <w:r w:rsidRPr="00820971">
        <w:rPr>
          <w:rFonts w:ascii="Century Gothic" w:hAnsi="Century Gothic"/>
        </w:rPr>
        <w:br w:type="page"/>
      </w:r>
    </w:p>
    <w:p w14:paraId="6618921B" w14:textId="77777777" w:rsidR="00BF1D81" w:rsidRDefault="00BF1D81" w:rsidP="00BF1D81">
      <w:pPr>
        <w:rPr>
          <w:rFonts w:ascii="Century Gothic" w:eastAsiaTheme="minorEastAsia" w:hAnsi="Century Gothic" w:cs="Helvetica Neue Light"/>
          <w:color w:val="101214"/>
          <w:sz w:val="36"/>
          <w:szCs w:val="36"/>
        </w:rPr>
      </w:pPr>
    </w:p>
    <w:p w14:paraId="57AA11BD" w14:textId="77777777" w:rsidR="00BF1D81" w:rsidRDefault="00BF1D81" w:rsidP="00BF1D81">
      <w:pPr>
        <w:rPr>
          <w:rFonts w:ascii="Century Gothic" w:eastAsiaTheme="minorEastAsia" w:hAnsi="Century Gothic" w:cs="Helvetica Neue Light"/>
          <w:color w:val="101214"/>
          <w:sz w:val="28"/>
          <w:szCs w:val="28"/>
        </w:rPr>
      </w:pPr>
    </w:p>
    <w:p w14:paraId="3AF2EDD9" w14:textId="77777777" w:rsidR="0018134E" w:rsidRDefault="0018134E" w:rsidP="00BF1D81">
      <w:pPr>
        <w:rPr>
          <w:rFonts w:ascii="Century Gothic" w:eastAsiaTheme="minorEastAsia" w:hAnsi="Century Gothic" w:cs="Helvetica Neue Light"/>
          <w:color w:val="101214"/>
          <w:sz w:val="28"/>
          <w:szCs w:val="28"/>
        </w:rPr>
      </w:pPr>
    </w:p>
    <w:p w14:paraId="672DF09E" w14:textId="682B8F15" w:rsidR="00BF1D81" w:rsidRPr="00BF1D81" w:rsidRDefault="00BF1D81" w:rsidP="00BF1D81">
      <w:pPr>
        <w:rPr>
          <w:rFonts w:ascii="Century Gothic" w:eastAsiaTheme="minorEastAsia" w:hAnsi="Century Gothic" w:cs="Helvetica Neue Light"/>
          <w:color w:val="101214"/>
          <w:sz w:val="28"/>
          <w:szCs w:val="28"/>
        </w:rPr>
      </w:pPr>
      <w:r w:rsidRPr="00BF1D81">
        <w:rPr>
          <w:rFonts w:ascii="Century Gothic" w:eastAsiaTheme="minorEastAsia" w:hAnsi="Century Gothic" w:cs="Helvetica Neue Light"/>
          <w:color w:val="101214"/>
          <w:sz w:val="28"/>
          <w:szCs w:val="28"/>
        </w:rPr>
        <w:t>“I’ve missed more than 9</w:t>
      </w:r>
      <w:ins w:id="198" w:author="Microsoft Office User" w:date="2017-03-20T10:22:00Z">
        <w:r w:rsidR="00B902D8">
          <w:rPr>
            <w:rFonts w:ascii="Century Gothic" w:eastAsiaTheme="minorEastAsia" w:hAnsi="Century Gothic" w:cs="Helvetica Neue Light"/>
            <w:color w:val="101214"/>
            <w:sz w:val="28"/>
            <w:szCs w:val="28"/>
          </w:rPr>
          <w:t>,</w:t>
        </w:r>
      </w:ins>
      <w:r w:rsidRPr="00BF1D81">
        <w:rPr>
          <w:rFonts w:ascii="Century Gothic" w:eastAsiaTheme="minorEastAsia" w:hAnsi="Century Gothic" w:cs="Helvetica Neue Light"/>
          <w:color w:val="101214"/>
          <w:sz w:val="28"/>
          <w:szCs w:val="28"/>
        </w:rPr>
        <w:t xml:space="preserve">000 shots in my career. I’ve lost almost 300 games. Twenty-six times, I’ve been trusted to take the </w:t>
      </w:r>
      <w:proofErr w:type="gramStart"/>
      <w:r w:rsidRPr="00BF1D81">
        <w:rPr>
          <w:rFonts w:ascii="Century Gothic" w:eastAsiaTheme="minorEastAsia" w:hAnsi="Century Gothic" w:cs="Helvetica Neue Light"/>
          <w:color w:val="101214"/>
          <w:sz w:val="28"/>
          <w:szCs w:val="28"/>
        </w:rPr>
        <w:t>game-winning</w:t>
      </w:r>
      <w:proofErr w:type="gramEnd"/>
      <w:r w:rsidRPr="00BF1D81">
        <w:rPr>
          <w:rFonts w:ascii="Century Gothic" w:eastAsiaTheme="minorEastAsia" w:hAnsi="Century Gothic" w:cs="Helvetica Neue Light"/>
          <w:color w:val="101214"/>
          <w:sz w:val="28"/>
          <w:szCs w:val="28"/>
        </w:rPr>
        <w:t xml:space="preserve"> shot and missed. I’ve failed over and over and over again in my life. And that is why I succeed.” </w:t>
      </w:r>
    </w:p>
    <w:p w14:paraId="7DE1BF03" w14:textId="6874DB93" w:rsidR="00BF1D81" w:rsidRPr="00BF1D81" w:rsidRDefault="00BF1D81" w:rsidP="00BF1D81">
      <w:pPr>
        <w:rPr>
          <w:rFonts w:ascii="Century Gothic" w:hAnsi="Century Gothic"/>
          <w:sz w:val="28"/>
          <w:szCs w:val="28"/>
        </w:rPr>
      </w:pPr>
      <w:r w:rsidRPr="00BF1D81">
        <w:rPr>
          <w:rFonts w:ascii="Century Gothic" w:eastAsiaTheme="minorEastAsia" w:hAnsi="Century Gothic" w:cs="Helvetica Neue Light"/>
          <w:color w:val="101214"/>
          <w:sz w:val="28"/>
          <w:szCs w:val="28"/>
        </w:rPr>
        <w:t>~ Michael Jordan</w:t>
      </w:r>
    </w:p>
    <w:p w14:paraId="3F1721E9" w14:textId="6760F465" w:rsidR="00BF1D81" w:rsidRDefault="00BF1D81">
      <w:pPr>
        <w:rPr>
          <w:rFonts w:ascii="Century Gothic" w:hAnsi="Century Gothic"/>
        </w:rPr>
      </w:pPr>
      <w:r>
        <w:rPr>
          <w:rFonts w:ascii="Century Gothic" w:hAnsi="Century Gothic"/>
        </w:rPr>
        <w:br w:type="page"/>
      </w:r>
    </w:p>
    <w:p w14:paraId="0D8CA1F5" w14:textId="77777777" w:rsidR="0092131A" w:rsidRPr="00820971" w:rsidRDefault="0092131A" w:rsidP="0092131A">
      <w:pPr>
        <w:rPr>
          <w:rFonts w:ascii="Century Gothic" w:hAnsi="Century Gothic"/>
        </w:rPr>
      </w:pPr>
    </w:p>
    <w:p w14:paraId="2AA7C589" w14:textId="77777777" w:rsidR="00BF1D81" w:rsidRDefault="00BF1D81" w:rsidP="0092131A">
      <w:pPr>
        <w:rPr>
          <w:rFonts w:ascii="Century Gothic" w:hAnsi="Century Gothic"/>
          <w:sz w:val="28"/>
          <w:szCs w:val="28"/>
        </w:rPr>
      </w:pPr>
    </w:p>
    <w:p w14:paraId="0151D757" w14:textId="77777777" w:rsidR="00BF1D81" w:rsidRDefault="00BF1D81" w:rsidP="0092131A">
      <w:pPr>
        <w:rPr>
          <w:rFonts w:ascii="Century Gothic" w:hAnsi="Century Gothic"/>
          <w:sz w:val="28"/>
          <w:szCs w:val="28"/>
        </w:rPr>
      </w:pPr>
    </w:p>
    <w:p w14:paraId="14911247" w14:textId="06AA18BB" w:rsidR="00B902D8" w:rsidRDefault="00B902D8" w:rsidP="0092131A">
      <w:pPr>
        <w:rPr>
          <w:ins w:id="199" w:author="Microsoft Office User" w:date="2017-03-20T10:23:00Z"/>
          <w:rFonts w:ascii="Century Gothic" w:hAnsi="Century Gothic"/>
          <w:sz w:val="28"/>
          <w:szCs w:val="28"/>
        </w:rPr>
      </w:pPr>
      <w:ins w:id="200" w:author="Microsoft Office User" w:date="2017-03-20T10:23:00Z">
        <w:r>
          <w:rPr>
            <w:rFonts w:ascii="Century Gothic" w:hAnsi="Century Gothic"/>
            <w:sz w:val="28"/>
            <w:szCs w:val="28"/>
          </w:rPr>
          <w:t>“</w:t>
        </w:r>
      </w:ins>
      <w:r w:rsidR="00BF1D81" w:rsidRPr="00BF1D81">
        <w:rPr>
          <w:rFonts w:ascii="Century Gothic" w:hAnsi="Century Gothic"/>
          <w:sz w:val="28"/>
          <w:szCs w:val="28"/>
        </w:rPr>
        <w:t>Everything you’ve ever wanted is on the other side of fear.”</w:t>
      </w:r>
    </w:p>
    <w:p w14:paraId="5F39E480" w14:textId="468368A5" w:rsidR="0092131A" w:rsidRPr="00BF1D81" w:rsidRDefault="00BF1D81" w:rsidP="0092131A">
      <w:pPr>
        <w:rPr>
          <w:rFonts w:ascii="Century Gothic" w:hAnsi="Century Gothic"/>
          <w:sz w:val="28"/>
          <w:szCs w:val="28"/>
        </w:rPr>
      </w:pPr>
      <w:r w:rsidRPr="00BF1D81">
        <w:rPr>
          <w:rFonts w:ascii="Century Gothic" w:hAnsi="Century Gothic"/>
          <w:sz w:val="28"/>
          <w:szCs w:val="28"/>
        </w:rPr>
        <w:t xml:space="preserve">~George </w:t>
      </w:r>
      <w:proofErr w:type="spellStart"/>
      <w:r w:rsidRPr="00BF1D81">
        <w:rPr>
          <w:rFonts w:ascii="Century Gothic" w:hAnsi="Century Gothic"/>
          <w:sz w:val="28"/>
          <w:szCs w:val="28"/>
        </w:rPr>
        <w:t>Addair</w:t>
      </w:r>
      <w:proofErr w:type="spellEnd"/>
    </w:p>
    <w:p w14:paraId="218EA529" w14:textId="77777777" w:rsidR="00BF1D81" w:rsidRDefault="00BF1D81" w:rsidP="0092131A">
      <w:pPr>
        <w:rPr>
          <w:rFonts w:ascii="Century Gothic" w:hAnsi="Century Gothic"/>
        </w:rPr>
      </w:pPr>
    </w:p>
    <w:p w14:paraId="779F8EEB" w14:textId="77777777" w:rsidR="00BF1D81" w:rsidRDefault="00BF1D81" w:rsidP="0092131A">
      <w:pPr>
        <w:rPr>
          <w:rFonts w:ascii="Century Gothic" w:hAnsi="Century Gothic"/>
        </w:rPr>
      </w:pPr>
    </w:p>
    <w:p w14:paraId="4DB3D4BC" w14:textId="77777777" w:rsidR="00BF1D81" w:rsidRPr="00820971" w:rsidRDefault="00BF1D81" w:rsidP="00BF1D8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F3ACC13" w14:textId="06F5165A" w:rsidR="00BF1D81" w:rsidRDefault="00BF1D81">
      <w:pPr>
        <w:rPr>
          <w:rFonts w:ascii="Century Gothic" w:hAnsi="Century Gothic"/>
        </w:rPr>
      </w:pPr>
      <w:r>
        <w:rPr>
          <w:rFonts w:ascii="Century Gothic" w:hAnsi="Century Gothic"/>
        </w:rPr>
        <w:br w:type="page"/>
      </w:r>
    </w:p>
    <w:p w14:paraId="03673D50" w14:textId="77777777" w:rsidR="00BF1D81" w:rsidRDefault="00BF1D81" w:rsidP="0092131A">
      <w:pPr>
        <w:rPr>
          <w:rFonts w:ascii="Century Gothic" w:hAnsi="Century Gothic"/>
        </w:rPr>
      </w:pPr>
    </w:p>
    <w:p w14:paraId="53E1809E" w14:textId="77777777" w:rsidR="00EC64F8" w:rsidRDefault="00EC64F8" w:rsidP="0092131A">
      <w:pPr>
        <w:rPr>
          <w:rFonts w:ascii="Century Gothic" w:hAnsi="Century Gothic"/>
        </w:rPr>
      </w:pPr>
    </w:p>
    <w:p w14:paraId="3CAD2CEB" w14:textId="77777777" w:rsidR="00EC64F8" w:rsidRPr="00820971" w:rsidRDefault="00EC64F8" w:rsidP="0092131A">
      <w:pPr>
        <w:rPr>
          <w:rFonts w:ascii="Century Gothic" w:hAnsi="Century Gothic"/>
        </w:rPr>
      </w:pPr>
    </w:p>
    <w:p w14:paraId="17EBF802" w14:textId="055DD466" w:rsidR="00B902D8" w:rsidRDefault="00193418" w:rsidP="0092131A">
      <w:pPr>
        <w:rPr>
          <w:ins w:id="201" w:author="Microsoft Office User" w:date="2017-03-20T10:23:00Z"/>
          <w:rFonts w:ascii="Century Gothic" w:hAnsi="Century Gothic"/>
          <w:sz w:val="28"/>
          <w:szCs w:val="28"/>
        </w:rPr>
      </w:pPr>
      <w:r w:rsidRPr="00EC64F8">
        <w:rPr>
          <w:rFonts w:ascii="Century Gothic" w:hAnsi="Century Gothic"/>
          <w:sz w:val="28"/>
          <w:szCs w:val="28"/>
        </w:rPr>
        <w:t>“There is no use trying,” said Alice, “one can’t believe impossible things.” “I dare say you haven’t had much practice,” said the Queen. “When I was your age, I always did it for half an hour a day. Why sometimes, I’ve believed six impossible things before breakfast</w:t>
      </w:r>
      <w:ins w:id="202" w:author="Microsoft Office User" w:date="2017-03-20T10:23:00Z">
        <w:r w:rsidR="00B902D8" w:rsidRPr="00EC64F8">
          <w:rPr>
            <w:rFonts w:ascii="Century Gothic" w:hAnsi="Century Gothic"/>
            <w:sz w:val="28"/>
            <w:szCs w:val="28"/>
          </w:rPr>
          <w:t>.”</w:t>
        </w:r>
      </w:ins>
    </w:p>
    <w:p w14:paraId="7A569B9B" w14:textId="52962BAF" w:rsidR="00193418" w:rsidRPr="00EC64F8" w:rsidRDefault="00EC64F8" w:rsidP="0092131A">
      <w:pPr>
        <w:rPr>
          <w:rFonts w:ascii="Century Gothic" w:hAnsi="Century Gothic"/>
          <w:sz w:val="28"/>
          <w:szCs w:val="28"/>
        </w:rPr>
      </w:pPr>
      <w:r w:rsidRPr="00EC64F8">
        <w:rPr>
          <w:rFonts w:ascii="Century Gothic" w:hAnsi="Century Gothic"/>
          <w:sz w:val="28"/>
          <w:szCs w:val="28"/>
        </w:rPr>
        <w:t xml:space="preserve">~Lewis Carroll, </w:t>
      </w:r>
      <w:r w:rsidRPr="001A61A9">
        <w:rPr>
          <w:rFonts w:ascii="Century Gothic" w:hAnsi="Century Gothic"/>
          <w:i/>
          <w:sz w:val="28"/>
          <w:szCs w:val="28"/>
        </w:rPr>
        <w:t>Alice in Wonderland</w:t>
      </w:r>
    </w:p>
    <w:p w14:paraId="39BE9B3D" w14:textId="68481C84" w:rsidR="00EC64F8" w:rsidRDefault="00EC64F8">
      <w:pPr>
        <w:rPr>
          <w:rFonts w:ascii="Century Gothic" w:hAnsi="Century Gothic"/>
        </w:rPr>
      </w:pPr>
      <w:r>
        <w:rPr>
          <w:rFonts w:ascii="Century Gothic" w:hAnsi="Century Gothic"/>
        </w:rPr>
        <w:br w:type="page"/>
      </w:r>
    </w:p>
    <w:p w14:paraId="01ADFDEA" w14:textId="77777777" w:rsidR="00C65F41" w:rsidRDefault="00C65F41" w:rsidP="0092131A">
      <w:pPr>
        <w:rPr>
          <w:rFonts w:ascii="Century Gothic" w:hAnsi="Century Gothic"/>
          <w:sz w:val="28"/>
          <w:szCs w:val="28"/>
        </w:rPr>
      </w:pPr>
    </w:p>
    <w:p w14:paraId="349F0398" w14:textId="77777777" w:rsidR="00D20F11" w:rsidRDefault="00D20F11" w:rsidP="00D20F11">
      <w:pPr>
        <w:rPr>
          <w:rFonts w:ascii="Century Gothic" w:hAnsi="Century Gothic"/>
          <w:sz w:val="28"/>
          <w:szCs w:val="28"/>
        </w:rPr>
      </w:pPr>
    </w:p>
    <w:p w14:paraId="3483C2C9" w14:textId="77777777" w:rsidR="00D20F11" w:rsidRDefault="00D20F11" w:rsidP="00D20F11">
      <w:pPr>
        <w:rPr>
          <w:rFonts w:ascii="Century Gothic" w:hAnsi="Century Gothic"/>
          <w:sz w:val="28"/>
          <w:szCs w:val="28"/>
        </w:rPr>
      </w:pPr>
    </w:p>
    <w:p w14:paraId="2F35FB86" w14:textId="7BA9EE2B" w:rsidR="00BC16DE" w:rsidRDefault="00D20F11" w:rsidP="00D20F11">
      <w:pPr>
        <w:rPr>
          <w:ins w:id="203" w:author="Microsoft Office User" w:date="2017-03-20T10:40:00Z"/>
          <w:rFonts w:ascii="Century Gothic" w:hAnsi="Century Gothic"/>
          <w:sz w:val="28"/>
          <w:szCs w:val="28"/>
        </w:rPr>
      </w:pPr>
      <w:r w:rsidRPr="00791087">
        <w:rPr>
          <w:rFonts w:ascii="Century Gothic" w:hAnsi="Century Gothic"/>
          <w:sz w:val="28"/>
          <w:szCs w:val="28"/>
        </w:rPr>
        <w:t>“When something is important enough, you do it even if the odds are not in your favor.”</w:t>
      </w:r>
    </w:p>
    <w:p w14:paraId="4764A966" w14:textId="44FF064A" w:rsidR="00D20F11" w:rsidRPr="00791087" w:rsidRDefault="00BC16DE" w:rsidP="00D20F11">
      <w:pPr>
        <w:rPr>
          <w:rFonts w:ascii="Century Gothic" w:hAnsi="Century Gothic"/>
          <w:sz w:val="28"/>
          <w:szCs w:val="28"/>
        </w:rPr>
      </w:pPr>
      <w:ins w:id="204" w:author="Microsoft Office User" w:date="2017-03-20T10:40:00Z">
        <w:r>
          <w:rPr>
            <w:rFonts w:ascii="Century Gothic" w:hAnsi="Century Gothic"/>
            <w:sz w:val="28"/>
            <w:szCs w:val="28"/>
          </w:rPr>
          <w:t>~</w:t>
        </w:r>
      </w:ins>
      <w:proofErr w:type="spellStart"/>
      <w:r w:rsidR="00D20F11" w:rsidRPr="00791087">
        <w:rPr>
          <w:rFonts w:ascii="Century Gothic" w:hAnsi="Century Gothic"/>
          <w:sz w:val="28"/>
          <w:szCs w:val="28"/>
        </w:rPr>
        <w:t>Elon</w:t>
      </w:r>
      <w:proofErr w:type="spellEnd"/>
      <w:r w:rsidR="00D20F11" w:rsidRPr="00791087">
        <w:rPr>
          <w:rFonts w:ascii="Century Gothic" w:hAnsi="Century Gothic"/>
          <w:sz w:val="28"/>
          <w:szCs w:val="28"/>
        </w:rPr>
        <w:t xml:space="preserve"> Musk</w:t>
      </w:r>
    </w:p>
    <w:p w14:paraId="7DA1E121" w14:textId="77777777" w:rsidR="00D20F11" w:rsidRDefault="00D20F11" w:rsidP="00D20F11">
      <w:pPr>
        <w:rPr>
          <w:rFonts w:ascii="Century Gothic" w:hAnsi="Century Gothic"/>
        </w:rPr>
      </w:pPr>
    </w:p>
    <w:p w14:paraId="20714634" w14:textId="77777777" w:rsidR="00D20F11" w:rsidRPr="0034307D" w:rsidRDefault="00D20F11" w:rsidP="00D20F11">
      <w:pPr>
        <w:rPr>
          <w:rFonts w:ascii="Century Gothic" w:hAnsi="Century Gothic"/>
          <w:sz w:val="28"/>
          <w:szCs w:val="28"/>
        </w:rPr>
      </w:pPr>
    </w:p>
    <w:p w14:paraId="4646BB67" w14:textId="77777777" w:rsidR="00D20F11" w:rsidRPr="00820971" w:rsidRDefault="00D20F11" w:rsidP="00D20F1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5AFB01F" w14:textId="77777777" w:rsidR="0092131A" w:rsidRPr="00820971" w:rsidRDefault="0092131A" w:rsidP="001012FB">
      <w:pPr>
        <w:spacing w:line="360" w:lineRule="auto"/>
        <w:rPr>
          <w:rFonts w:ascii="Century Gothic" w:hAnsi="Century Gothic"/>
          <w:sz w:val="28"/>
          <w:szCs w:val="28"/>
        </w:rPr>
      </w:pPr>
    </w:p>
    <w:p w14:paraId="4AFFE656" w14:textId="78BC4E16" w:rsidR="0092131A" w:rsidRPr="00820971" w:rsidRDefault="0092131A" w:rsidP="0092131A">
      <w:pPr>
        <w:spacing w:line="360" w:lineRule="auto"/>
        <w:rPr>
          <w:rFonts w:ascii="Century Gothic" w:hAnsi="Century Gothic"/>
          <w:sz w:val="28"/>
          <w:szCs w:val="28"/>
        </w:rPr>
      </w:pPr>
      <w:r w:rsidRPr="00820971">
        <w:rPr>
          <w:rFonts w:ascii="Century Gothic" w:hAnsi="Century Gothic"/>
          <w:sz w:val="28"/>
          <w:szCs w:val="28"/>
        </w:rPr>
        <w:br w:type="page"/>
      </w:r>
    </w:p>
    <w:p w14:paraId="72A8753F" w14:textId="77777777" w:rsidR="00A147BD" w:rsidRPr="00820971" w:rsidRDefault="00A147BD" w:rsidP="00A147BD">
      <w:pPr>
        <w:rPr>
          <w:rFonts w:ascii="Century Gothic" w:hAnsi="Century Gothic"/>
        </w:rPr>
      </w:pPr>
    </w:p>
    <w:p w14:paraId="71426BE8" w14:textId="77777777" w:rsidR="00791087" w:rsidRPr="00820971" w:rsidRDefault="00791087" w:rsidP="00A147BD">
      <w:pPr>
        <w:rPr>
          <w:rFonts w:ascii="Century Gothic" w:hAnsi="Century Gothic"/>
        </w:rPr>
      </w:pPr>
    </w:p>
    <w:p w14:paraId="4627CE41" w14:textId="29A784CC" w:rsidR="00D20F11" w:rsidRDefault="00D20F11" w:rsidP="00D20F11">
      <w:pPr>
        <w:rPr>
          <w:rFonts w:ascii="Century Gothic" w:hAnsi="Century Gothic"/>
          <w:sz w:val="28"/>
          <w:szCs w:val="28"/>
        </w:rPr>
      </w:pPr>
      <w:r w:rsidRPr="0034307D">
        <w:rPr>
          <w:rFonts w:ascii="Century Gothic" w:hAnsi="Century Gothic"/>
          <w:sz w:val="28"/>
          <w:szCs w:val="28"/>
        </w:rPr>
        <w:t xml:space="preserve">Whether you’re a conversationalist, artist, </w:t>
      </w:r>
      <w:proofErr w:type="spellStart"/>
      <w:r w:rsidRPr="0034307D">
        <w:rPr>
          <w:rFonts w:ascii="Century Gothic" w:hAnsi="Century Gothic"/>
          <w:sz w:val="28"/>
          <w:szCs w:val="28"/>
        </w:rPr>
        <w:t>fashionista</w:t>
      </w:r>
      <w:proofErr w:type="spellEnd"/>
      <w:r w:rsidRPr="0034307D">
        <w:rPr>
          <w:rFonts w:ascii="Century Gothic" w:hAnsi="Century Gothic"/>
          <w:sz w:val="28"/>
          <w:szCs w:val="28"/>
        </w:rPr>
        <w:t>, writer, actor,</w:t>
      </w:r>
      <w:r>
        <w:rPr>
          <w:rFonts w:ascii="Century Gothic" w:hAnsi="Century Gothic"/>
          <w:sz w:val="28"/>
          <w:szCs w:val="28"/>
        </w:rPr>
        <w:t xml:space="preserve"> dancer,</w:t>
      </w:r>
      <w:r w:rsidRPr="0034307D">
        <w:rPr>
          <w:rFonts w:ascii="Century Gothic" w:hAnsi="Century Gothic"/>
          <w:sz w:val="28"/>
          <w:szCs w:val="28"/>
        </w:rPr>
        <w:t xml:space="preserve"> whatever… self</w:t>
      </w:r>
      <w:r w:rsidR="00085178">
        <w:rPr>
          <w:rFonts w:ascii="Century Gothic" w:hAnsi="Century Gothic"/>
          <w:sz w:val="28"/>
          <w:szCs w:val="28"/>
        </w:rPr>
        <w:t>-expression gives us access to</w:t>
      </w:r>
      <w:r w:rsidRPr="0034307D">
        <w:rPr>
          <w:rFonts w:ascii="Century Gothic" w:hAnsi="Century Gothic"/>
          <w:sz w:val="28"/>
          <w:szCs w:val="28"/>
        </w:rPr>
        <w:t xml:space="preserve"> confidence that is only earned when we put ourselves out there</w:t>
      </w:r>
      <w:r>
        <w:rPr>
          <w:rFonts w:ascii="Century Gothic" w:hAnsi="Century Gothic"/>
          <w:sz w:val="28"/>
          <w:szCs w:val="28"/>
        </w:rPr>
        <w:t xml:space="preserve"> risk</w:t>
      </w:r>
      <w:r w:rsidR="005268F4">
        <w:rPr>
          <w:rFonts w:ascii="Century Gothic" w:hAnsi="Century Gothic"/>
          <w:sz w:val="28"/>
          <w:szCs w:val="28"/>
        </w:rPr>
        <w:t>ing</w:t>
      </w:r>
      <w:r w:rsidRPr="0034307D">
        <w:rPr>
          <w:rFonts w:ascii="Century Gothic" w:hAnsi="Century Gothic"/>
          <w:sz w:val="28"/>
          <w:szCs w:val="28"/>
        </w:rPr>
        <w:t xml:space="preserve"> judgment. </w:t>
      </w:r>
    </w:p>
    <w:p w14:paraId="002069DC" w14:textId="77777777" w:rsidR="00D20F11" w:rsidRPr="0034307D" w:rsidRDefault="00D20F11" w:rsidP="00D20F11">
      <w:pPr>
        <w:rPr>
          <w:rFonts w:ascii="Century Gothic" w:hAnsi="Century Gothic"/>
          <w:sz w:val="28"/>
          <w:szCs w:val="28"/>
        </w:rPr>
      </w:pPr>
    </w:p>
    <w:p w14:paraId="7689D304" w14:textId="77777777" w:rsidR="00D20F11" w:rsidRPr="00820971" w:rsidRDefault="00D20F11" w:rsidP="00D20F1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A01489E" w14:textId="77777777" w:rsidR="00791087" w:rsidRDefault="00791087">
      <w:pPr>
        <w:rPr>
          <w:rFonts w:ascii="Century Gothic" w:hAnsi="Century Gothic"/>
          <w:sz w:val="28"/>
          <w:szCs w:val="28"/>
        </w:rPr>
      </w:pPr>
      <w:r>
        <w:rPr>
          <w:rFonts w:ascii="Century Gothic" w:hAnsi="Century Gothic"/>
          <w:sz w:val="28"/>
          <w:szCs w:val="28"/>
        </w:rPr>
        <w:br w:type="page"/>
      </w:r>
    </w:p>
    <w:p w14:paraId="3E92B75D" w14:textId="77777777" w:rsidR="00791087" w:rsidRDefault="00791087">
      <w:pPr>
        <w:rPr>
          <w:rFonts w:ascii="Century Gothic" w:hAnsi="Century Gothic"/>
          <w:sz w:val="28"/>
          <w:szCs w:val="28"/>
        </w:rPr>
      </w:pPr>
    </w:p>
    <w:p w14:paraId="1D914AEC" w14:textId="77777777" w:rsidR="00791087" w:rsidRDefault="00791087">
      <w:pPr>
        <w:rPr>
          <w:rFonts w:ascii="Century Gothic" w:hAnsi="Century Gothic"/>
          <w:sz w:val="28"/>
          <w:szCs w:val="28"/>
        </w:rPr>
      </w:pPr>
    </w:p>
    <w:p w14:paraId="06A13115" w14:textId="4122F2C3" w:rsidR="00BC16DE" w:rsidRDefault="00791087">
      <w:pPr>
        <w:rPr>
          <w:ins w:id="205" w:author="Microsoft Office User" w:date="2017-03-20T10:40:00Z"/>
          <w:rFonts w:ascii="Century Gothic" w:hAnsi="Century Gothic"/>
          <w:sz w:val="28"/>
          <w:szCs w:val="28"/>
        </w:rPr>
      </w:pPr>
      <w:r>
        <w:rPr>
          <w:rFonts w:ascii="Century Gothic" w:hAnsi="Century Gothic"/>
          <w:sz w:val="28"/>
          <w:szCs w:val="28"/>
        </w:rPr>
        <w:t>“To be on the cutting edge, you need an edge to cut with. That edge is your belief in yourself, sharp and ready to go.”</w:t>
      </w:r>
    </w:p>
    <w:p w14:paraId="0A1FBD65" w14:textId="70E4B131" w:rsidR="00791087" w:rsidRDefault="00BC16DE">
      <w:pPr>
        <w:rPr>
          <w:rFonts w:ascii="Century Gothic" w:hAnsi="Century Gothic"/>
          <w:sz w:val="28"/>
          <w:szCs w:val="28"/>
        </w:rPr>
      </w:pPr>
      <w:ins w:id="206" w:author="Microsoft Office User" w:date="2017-03-20T10:40:00Z">
        <w:r>
          <w:rPr>
            <w:rFonts w:ascii="Century Gothic" w:hAnsi="Century Gothic"/>
            <w:sz w:val="28"/>
            <w:szCs w:val="28"/>
          </w:rPr>
          <w:t>~</w:t>
        </w:r>
      </w:ins>
      <w:r w:rsidR="00791087">
        <w:rPr>
          <w:rFonts w:ascii="Century Gothic" w:hAnsi="Century Gothic"/>
          <w:sz w:val="28"/>
          <w:szCs w:val="28"/>
        </w:rPr>
        <w:t>Sara Ryan, artist</w:t>
      </w:r>
      <w:r w:rsidR="00791087" w:rsidRPr="00791087">
        <w:rPr>
          <w:rFonts w:ascii="Century Gothic" w:hAnsi="Century Gothic"/>
          <w:sz w:val="28"/>
          <w:szCs w:val="28"/>
        </w:rPr>
        <w:t xml:space="preserve"> </w:t>
      </w:r>
    </w:p>
    <w:p w14:paraId="60E9478A" w14:textId="77777777" w:rsidR="00791087" w:rsidRDefault="00791087">
      <w:pPr>
        <w:rPr>
          <w:rFonts w:ascii="Century Gothic" w:hAnsi="Century Gothic"/>
          <w:sz w:val="28"/>
          <w:szCs w:val="28"/>
        </w:rPr>
      </w:pPr>
    </w:p>
    <w:p w14:paraId="706A718A" w14:textId="77777777" w:rsidR="00791087" w:rsidRDefault="00791087">
      <w:pPr>
        <w:rPr>
          <w:rFonts w:ascii="Century Gothic" w:hAnsi="Century Gothic"/>
          <w:sz w:val="28"/>
          <w:szCs w:val="28"/>
        </w:rPr>
      </w:pPr>
    </w:p>
    <w:p w14:paraId="7A8524FF" w14:textId="77777777" w:rsidR="00791087" w:rsidRPr="00820971" w:rsidRDefault="00791087" w:rsidP="00791087">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A5E7829" w14:textId="77777777" w:rsidR="00556AC9" w:rsidRDefault="00A147BD" w:rsidP="008A474F">
      <w:pPr>
        <w:rPr>
          <w:rFonts w:ascii="Century Gothic" w:hAnsi="Century Gothic"/>
          <w:sz w:val="28"/>
          <w:szCs w:val="28"/>
        </w:rPr>
      </w:pPr>
      <w:r w:rsidRPr="00820971">
        <w:rPr>
          <w:rFonts w:ascii="Century Gothic" w:hAnsi="Century Gothic"/>
          <w:sz w:val="28"/>
          <w:szCs w:val="28"/>
        </w:rPr>
        <w:br w:type="page"/>
      </w:r>
    </w:p>
    <w:p w14:paraId="098D591C" w14:textId="77777777" w:rsidR="00556AC9" w:rsidRDefault="00556AC9" w:rsidP="00556AC9">
      <w:pPr>
        <w:rPr>
          <w:rFonts w:ascii="Century Gothic" w:hAnsi="Century Gothic"/>
          <w:sz w:val="28"/>
          <w:szCs w:val="28"/>
        </w:rPr>
      </w:pPr>
    </w:p>
    <w:p w14:paraId="106E9858" w14:textId="74C80884" w:rsidR="00BC16DE" w:rsidRDefault="00556AC9" w:rsidP="00556AC9">
      <w:pPr>
        <w:rPr>
          <w:ins w:id="207" w:author="Microsoft Office User" w:date="2017-03-20T10:40:00Z"/>
          <w:rFonts w:ascii="Century Gothic" w:hAnsi="Century Gothic"/>
          <w:sz w:val="28"/>
          <w:szCs w:val="28"/>
        </w:rPr>
      </w:pPr>
      <w:r w:rsidRPr="00556AC9">
        <w:rPr>
          <w:rFonts w:ascii="Century Gothic" w:hAnsi="Century Gothic"/>
          <w:sz w:val="28"/>
          <w:szCs w:val="28"/>
        </w:rPr>
        <w:t>“If you don’t set a baseline standard for what you'll accept in life, you'll find it easy to slip into behaviors and attitudes or a quality of life that's far below what you deserve.”</w:t>
      </w:r>
    </w:p>
    <w:p w14:paraId="26C663C6" w14:textId="7DD71F0A" w:rsidR="00556AC9" w:rsidRDefault="00BC16DE" w:rsidP="00556AC9">
      <w:pPr>
        <w:rPr>
          <w:rFonts w:ascii="Century Gothic" w:hAnsi="Century Gothic"/>
          <w:sz w:val="28"/>
          <w:szCs w:val="28"/>
        </w:rPr>
      </w:pPr>
      <w:ins w:id="208" w:author="Microsoft Office User" w:date="2017-03-20T10:40:00Z">
        <w:r>
          <w:rPr>
            <w:rFonts w:ascii="Century Gothic" w:hAnsi="Century Gothic"/>
            <w:sz w:val="28"/>
            <w:szCs w:val="28"/>
          </w:rPr>
          <w:t>~</w:t>
        </w:r>
      </w:ins>
      <w:r w:rsidR="00556AC9" w:rsidRPr="00556AC9">
        <w:rPr>
          <w:rFonts w:ascii="Century Gothic" w:hAnsi="Century Gothic"/>
          <w:sz w:val="28"/>
          <w:szCs w:val="28"/>
        </w:rPr>
        <w:t>Tony Robbins</w:t>
      </w:r>
    </w:p>
    <w:p w14:paraId="2655E57E" w14:textId="77777777" w:rsidR="00556AC9" w:rsidRDefault="00556AC9" w:rsidP="00556AC9">
      <w:pPr>
        <w:rPr>
          <w:rFonts w:ascii="Century Gothic" w:hAnsi="Century Gothic"/>
          <w:sz w:val="28"/>
          <w:szCs w:val="28"/>
        </w:rPr>
      </w:pPr>
    </w:p>
    <w:p w14:paraId="4851EA11" w14:textId="77777777" w:rsidR="00556AC9" w:rsidRPr="00556AC9" w:rsidRDefault="00556AC9" w:rsidP="00556AC9">
      <w:pPr>
        <w:rPr>
          <w:rFonts w:ascii="Century Gothic" w:hAnsi="Century Gothic"/>
          <w:sz w:val="28"/>
          <w:szCs w:val="28"/>
        </w:rPr>
      </w:pPr>
    </w:p>
    <w:p w14:paraId="0C07E7D7" w14:textId="77777777" w:rsidR="00556AC9" w:rsidRPr="00820971" w:rsidRDefault="00556AC9" w:rsidP="00556AC9">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FFFDF98" w14:textId="0EA02CDD" w:rsidR="00556AC9" w:rsidRDefault="00556AC9">
      <w:pPr>
        <w:rPr>
          <w:rFonts w:ascii="Century Gothic" w:hAnsi="Century Gothic"/>
          <w:sz w:val="28"/>
          <w:szCs w:val="28"/>
        </w:rPr>
      </w:pPr>
      <w:r>
        <w:rPr>
          <w:rFonts w:ascii="Century Gothic" w:hAnsi="Century Gothic"/>
          <w:sz w:val="28"/>
          <w:szCs w:val="28"/>
        </w:rPr>
        <w:br w:type="page"/>
      </w:r>
    </w:p>
    <w:p w14:paraId="31E5DBC6" w14:textId="77777777" w:rsidR="00556AC9" w:rsidRDefault="00556AC9" w:rsidP="008A474F">
      <w:pPr>
        <w:rPr>
          <w:rFonts w:ascii="Century Gothic" w:hAnsi="Century Gothic"/>
          <w:sz w:val="28"/>
          <w:szCs w:val="28"/>
        </w:rPr>
      </w:pPr>
    </w:p>
    <w:p w14:paraId="2891BCAC" w14:textId="77777777" w:rsidR="00556AC9" w:rsidRDefault="00556AC9" w:rsidP="008A474F">
      <w:pPr>
        <w:rPr>
          <w:rFonts w:ascii="Century Gothic" w:hAnsi="Century Gothic"/>
          <w:sz w:val="28"/>
          <w:szCs w:val="28"/>
        </w:rPr>
      </w:pPr>
    </w:p>
    <w:p w14:paraId="79FFD05F" w14:textId="77777777" w:rsidR="00556AC9" w:rsidRDefault="00556AC9" w:rsidP="008A474F">
      <w:pPr>
        <w:rPr>
          <w:rFonts w:ascii="Century Gothic" w:hAnsi="Century Gothic"/>
          <w:sz w:val="28"/>
          <w:szCs w:val="28"/>
        </w:rPr>
      </w:pPr>
    </w:p>
    <w:p w14:paraId="65E9CE10" w14:textId="77777777" w:rsidR="00556AC9" w:rsidRDefault="00556AC9" w:rsidP="008A474F">
      <w:pPr>
        <w:rPr>
          <w:rFonts w:ascii="Century Gothic" w:hAnsi="Century Gothic"/>
          <w:sz w:val="28"/>
          <w:szCs w:val="28"/>
        </w:rPr>
      </w:pPr>
    </w:p>
    <w:p w14:paraId="559317E6" w14:textId="77777777" w:rsidR="00556AC9" w:rsidRDefault="00556AC9" w:rsidP="008A474F">
      <w:pPr>
        <w:rPr>
          <w:rFonts w:ascii="Century Gothic" w:hAnsi="Century Gothic"/>
          <w:sz w:val="28"/>
          <w:szCs w:val="28"/>
        </w:rPr>
      </w:pPr>
    </w:p>
    <w:p w14:paraId="0708B577" w14:textId="77777777" w:rsidR="00556AC9" w:rsidRDefault="00556AC9" w:rsidP="008A474F">
      <w:pPr>
        <w:rPr>
          <w:rFonts w:ascii="Century Gothic" w:hAnsi="Century Gothic"/>
          <w:sz w:val="28"/>
          <w:szCs w:val="28"/>
        </w:rPr>
      </w:pPr>
    </w:p>
    <w:p w14:paraId="3631924D" w14:textId="29C95FCE" w:rsidR="00556AC9" w:rsidRDefault="00556AC9" w:rsidP="008A474F">
      <w:pPr>
        <w:rPr>
          <w:rFonts w:ascii="Century Gothic" w:hAnsi="Century Gothic"/>
          <w:sz w:val="28"/>
          <w:szCs w:val="28"/>
        </w:rPr>
      </w:pPr>
      <w:r>
        <w:rPr>
          <w:rFonts w:ascii="Century Gothic" w:hAnsi="Century Gothic"/>
          <w:sz w:val="28"/>
          <w:szCs w:val="28"/>
        </w:rPr>
        <w:t>Start now being a person you respect.</w:t>
      </w:r>
    </w:p>
    <w:p w14:paraId="74EFACE9" w14:textId="2D6D30BD" w:rsidR="00556AC9" w:rsidRDefault="00556AC9">
      <w:pPr>
        <w:rPr>
          <w:rFonts w:ascii="Century Gothic" w:hAnsi="Century Gothic"/>
          <w:sz w:val="28"/>
          <w:szCs w:val="28"/>
        </w:rPr>
      </w:pPr>
      <w:r>
        <w:rPr>
          <w:rFonts w:ascii="Century Gothic" w:hAnsi="Century Gothic"/>
          <w:sz w:val="28"/>
          <w:szCs w:val="28"/>
        </w:rPr>
        <w:br w:type="page"/>
      </w:r>
    </w:p>
    <w:p w14:paraId="50F38066" w14:textId="77777777" w:rsidR="00556AC9" w:rsidRDefault="00556AC9" w:rsidP="008A474F">
      <w:pPr>
        <w:rPr>
          <w:rFonts w:ascii="Century Gothic" w:hAnsi="Century Gothic"/>
          <w:sz w:val="28"/>
          <w:szCs w:val="28"/>
        </w:rPr>
      </w:pPr>
    </w:p>
    <w:p w14:paraId="4E7FCDF8" w14:textId="77777777" w:rsidR="00556AC9" w:rsidRDefault="00556AC9" w:rsidP="00556AC9">
      <w:pPr>
        <w:widowControl w:val="0"/>
        <w:autoSpaceDE w:val="0"/>
        <w:autoSpaceDN w:val="0"/>
        <w:adjustRightInd w:val="0"/>
        <w:rPr>
          <w:rFonts w:ascii="Century Gothic" w:eastAsiaTheme="minorEastAsia" w:hAnsi="Century Gothic" w:cs="Helvetica Neue Light"/>
          <w:color w:val="101214"/>
          <w:sz w:val="28"/>
          <w:szCs w:val="28"/>
        </w:rPr>
      </w:pPr>
    </w:p>
    <w:p w14:paraId="1BD7ADF9" w14:textId="77777777" w:rsidR="00085178" w:rsidRDefault="00085178" w:rsidP="00085178">
      <w:pPr>
        <w:widowControl w:val="0"/>
        <w:autoSpaceDE w:val="0"/>
        <w:autoSpaceDN w:val="0"/>
        <w:adjustRightInd w:val="0"/>
        <w:rPr>
          <w:rFonts w:ascii="Century Gothic" w:eastAsiaTheme="minorEastAsia" w:hAnsi="Century Gothic" w:cs="Helvetica Neue Light"/>
          <w:color w:val="101214"/>
          <w:sz w:val="28"/>
          <w:szCs w:val="28"/>
        </w:rPr>
      </w:pPr>
    </w:p>
    <w:p w14:paraId="40CEAFE1" w14:textId="38FB9C73" w:rsidR="00BC16DE" w:rsidRDefault="00556AC9" w:rsidP="00085178">
      <w:pPr>
        <w:widowControl w:val="0"/>
        <w:autoSpaceDE w:val="0"/>
        <w:autoSpaceDN w:val="0"/>
        <w:adjustRightInd w:val="0"/>
        <w:rPr>
          <w:ins w:id="209"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“You can’t be that kid standing at the top of the waterslide, overthinking it. You have to go down the chute.</w:t>
      </w:r>
      <w:r>
        <w:rPr>
          <w:rFonts w:ascii="Century Gothic" w:eastAsiaTheme="minorEastAsia" w:hAnsi="Century Gothic" w:cs="Helvetica Neue Light"/>
          <w:color w:val="101214"/>
          <w:sz w:val="28"/>
          <w:szCs w:val="28"/>
        </w:rPr>
        <w:t>”</w:t>
      </w:r>
    </w:p>
    <w:p w14:paraId="1F090743" w14:textId="543E1E48" w:rsidR="006F0403" w:rsidRPr="00820971" w:rsidRDefault="00BC16DE" w:rsidP="00085178">
      <w:pPr>
        <w:widowControl w:val="0"/>
        <w:autoSpaceDE w:val="0"/>
        <w:autoSpaceDN w:val="0"/>
        <w:adjustRightInd w:val="0"/>
        <w:rPr>
          <w:rFonts w:ascii="Century Gothic" w:eastAsiaTheme="minorEastAsia" w:hAnsi="Century Gothic" w:cs="Helvetica Neue Light"/>
          <w:color w:val="101214"/>
          <w:sz w:val="28"/>
          <w:szCs w:val="28"/>
        </w:rPr>
      </w:pPr>
      <w:ins w:id="210" w:author="Microsoft Office User" w:date="2017-03-20T10:40:00Z">
        <w:r>
          <w:rPr>
            <w:rFonts w:ascii="Century Gothic" w:eastAsiaTheme="minorEastAsia" w:hAnsi="Century Gothic" w:cs="Helvetica Neue Light"/>
            <w:color w:val="101214"/>
            <w:sz w:val="28"/>
            <w:szCs w:val="28"/>
          </w:rPr>
          <w:t>~</w:t>
        </w:r>
      </w:ins>
      <w:r w:rsidR="00556AC9">
        <w:rPr>
          <w:rFonts w:ascii="Century Gothic" w:eastAsiaTheme="minorEastAsia" w:hAnsi="Century Gothic" w:cs="Helvetica Neue Light"/>
          <w:color w:val="101214"/>
          <w:sz w:val="28"/>
          <w:szCs w:val="28"/>
        </w:rPr>
        <w:t>Tina Fey</w:t>
      </w:r>
    </w:p>
    <w:p w14:paraId="202F56E7" w14:textId="77777777" w:rsidR="00A147BD" w:rsidRPr="00820971" w:rsidRDefault="00A147BD" w:rsidP="001012FB">
      <w:pPr>
        <w:spacing w:line="360" w:lineRule="auto"/>
        <w:rPr>
          <w:rFonts w:ascii="Century Gothic" w:hAnsi="Century Gothic"/>
          <w:sz w:val="28"/>
          <w:szCs w:val="28"/>
        </w:rPr>
      </w:pPr>
    </w:p>
    <w:p w14:paraId="650BCF91" w14:textId="77777777" w:rsidR="00A147BD" w:rsidRPr="00820971" w:rsidRDefault="00A147BD" w:rsidP="00A147B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3259D2E" w14:textId="416335AE" w:rsidR="00A147BD" w:rsidRPr="00820971" w:rsidRDefault="00A147BD" w:rsidP="001012FB">
      <w:pPr>
        <w:spacing w:line="360" w:lineRule="auto"/>
        <w:rPr>
          <w:rFonts w:ascii="Century Gothic" w:hAnsi="Century Gothic"/>
          <w:sz w:val="28"/>
          <w:szCs w:val="28"/>
        </w:rPr>
      </w:pPr>
      <w:r w:rsidRPr="00820971">
        <w:rPr>
          <w:rFonts w:ascii="Century Gothic" w:hAnsi="Century Gothic"/>
          <w:sz w:val="28"/>
          <w:szCs w:val="28"/>
        </w:rPr>
        <w:br w:type="page"/>
      </w:r>
    </w:p>
    <w:p w14:paraId="735E6223" w14:textId="77777777" w:rsidR="00A147BD" w:rsidRPr="00820971" w:rsidRDefault="00A147BD" w:rsidP="00A147BD">
      <w:pPr>
        <w:rPr>
          <w:rFonts w:ascii="Century Gothic" w:hAnsi="Century Gothic"/>
        </w:rPr>
      </w:pPr>
    </w:p>
    <w:p w14:paraId="06E7BC00" w14:textId="77777777" w:rsidR="00A147BD" w:rsidRPr="00820971" w:rsidRDefault="00A147BD" w:rsidP="00A147BD">
      <w:pPr>
        <w:rPr>
          <w:rFonts w:ascii="Century Gothic" w:hAnsi="Century Gothic"/>
        </w:rPr>
      </w:pPr>
    </w:p>
    <w:p w14:paraId="465B4FE2" w14:textId="77777777" w:rsidR="00085178" w:rsidRDefault="00085178" w:rsidP="00556AC9">
      <w:pPr>
        <w:rPr>
          <w:rFonts w:ascii="Century Gothic" w:eastAsiaTheme="minorEastAsia" w:hAnsi="Century Gothic" w:cs="Helvetica Neue Light"/>
          <w:color w:val="101214"/>
          <w:sz w:val="28"/>
          <w:szCs w:val="28"/>
        </w:rPr>
      </w:pPr>
    </w:p>
    <w:p w14:paraId="3814665F" w14:textId="77777777" w:rsidR="00085178" w:rsidRDefault="00085178" w:rsidP="00556AC9">
      <w:pPr>
        <w:rPr>
          <w:rFonts w:ascii="Century Gothic" w:eastAsiaTheme="minorEastAsia" w:hAnsi="Century Gothic" w:cs="Helvetica Neue Light"/>
          <w:color w:val="101214"/>
          <w:sz w:val="28"/>
          <w:szCs w:val="28"/>
        </w:rPr>
      </w:pPr>
    </w:p>
    <w:p w14:paraId="01A8191E" w14:textId="77777777" w:rsidR="00085178" w:rsidRDefault="00085178" w:rsidP="00556AC9">
      <w:pPr>
        <w:rPr>
          <w:rFonts w:ascii="Century Gothic" w:eastAsiaTheme="minorEastAsia" w:hAnsi="Century Gothic" w:cs="Helvetica Neue Light"/>
          <w:color w:val="101214"/>
          <w:sz w:val="28"/>
          <w:szCs w:val="28"/>
        </w:rPr>
      </w:pPr>
    </w:p>
    <w:p w14:paraId="584810F4" w14:textId="1686A457" w:rsidR="00556AC9" w:rsidRDefault="00085178" w:rsidP="00556AC9">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It is better to be trusted than to be liked.</w:t>
      </w:r>
    </w:p>
    <w:p w14:paraId="0121F094" w14:textId="77777777" w:rsidR="00556AC9" w:rsidRDefault="00556AC9" w:rsidP="00556AC9">
      <w:pPr>
        <w:rPr>
          <w:rFonts w:ascii="Century Gothic" w:hAnsi="Century Gothic"/>
          <w:sz w:val="28"/>
          <w:szCs w:val="28"/>
        </w:rPr>
      </w:pPr>
    </w:p>
    <w:p w14:paraId="0E171058" w14:textId="77777777" w:rsidR="00556AC9" w:rsidRPr="00820971" w:rsidRDefault="00556AC9" w:rsidP="00556AC9">
      <w:pPr>
        <w:rPr>
          <w:rFonts w:ascii="Century Gothic" w:hAnsi="Century Gothic"/>
          <w:sz w:val="28"/>
          <w:szCs w:val="28"/>
        </w:rPr>
      </w:pPr>
    </w:p>
    <w:p w14:paraId="28EF5879" w14:textId="77777777" w:rsidR="00556AC9" w:rsidRPr="00820971" w:rsidRDefault="00556AC9" w:rsidP="00556AC9">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E93DE9F" w14:textId="77777777" w:rsidR="00566411" w:rsidRPr="00820971" w:rsidRDefault="00566411" w:rsidP="001012FB">
      <w:pPr>
        <w:spacing w:line="360" w:lineRule="auto"/>
        <w:rPr>
          <w:rFonts w:ascii="Century Gothic" w:eastAsiaTheme="minorEastAsia" w:hAnsi="Century Gothic" w:cs="Helvetica Neue Light"/>
          <w:color w:val="101214"/>
          <w:sz w:val="28"/>
          <w:szCs w:val="28"/>
        </w:rPr>
      </w:pPr>
    </w:p>
    <w:p w14:paraId="5E058B7D" w14:textId="77777777" w:rsidR="00B74619" w:rsidRPr="00820971" w:rsidRDefault="00B74619">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br w:type="page"/>
      </w:r>
    </w:p>
    <w:p w14:paraId="2560D5C1" w14:textId="77777777" w:rsidR="00AD67FC" w:rsidRDefault="00AD67FC" w:rsidP="00AD67FC">
      <w:pPr>
        <w:rPr>
          <w:rFonts w:ascii="Century Gothic" w:hAnsi="Century Gothic"/>
          <w:sz w:val="28"/>
          <w:szCs w:val="28"/>
        </w:rPr>
      </w:pPr>
    </w:p>
    <w:p w14:paraId="0EF501B7" w14:textId="77777777" w:rsidR="00AD67FC" w:rsidRDefault="00AD67FC" w:rsidP="00AD67FC">
      <w:pPr>
        <w:rPr>
          <w:rFonts w:ascii="Century Gothic" w:hAnsi="Century Gothic"/>
          <w:sz w:val="28"/>
          <w:szCs w:val="28"/>
        </w:rPr>
      </w:pPr>
    </w:p>
    <w:p w14:paraId="6E1C9E4C" w14:textId="27ADC238" w:rsidR="00BC16DE" w:rsidRDefault="00AD67FC" w:rsidP="00AD67FC">
      <w:pPr>
        <w:rPr>
          <w:ins w:id="211" w:author="Microsoft Office User" w:date="2017-03-20T10:40:00Z"/>
          <w:rFonts w:ascii="Century Gothic" w:hAnsi="Century Gothic"/>
          <w:sz w:val="28"/>
          <w:szCs w:val="28"/>
        </w:rPr>
      </w:pPr>
      <w:r w:rsidRPr="00AD67FC">
        <w:rPr>
          <w:rFonts w:ascii="Century Gothic" w:hAnsi="Century Gothic"/>
          <w:sz w:val="28"/>
          <w:szCs w:val="28"/>
        </w:rPr>
        <w:t xml:space="preserve">“Growth </w:t>
      </w:r>
      <w:proofErr w:type="spellStart"/>
      <w:r w:rsidRPr="00AD67FC">
        <w:rPr>
          <w:rFonts w:ascii="Century Gothic" w:hAnsi="Century Gothic"/>
          <w:sz w:val="28"/>
          <w:szCs w:val="28"/>
        </w:rPr>
        <w:t>ain't</w:t>
      </w:r>
      <w:proofErr w:type="spellEnd"/>
      <w:r w:rsidRPr="00AD67FC">
        <w:rPr>
          <w:rFonts w:ascii="Century Gothic" w:hAnsi="Century Gothic"/>
          <w:sz w:val="28"/>
          <w:szCs w:val="28"/>
        </w:rPr>
        <w:t xml:space="preserve"> for weenies, but it's nowhere near as painful as living the life you're living right now if you're not really going for it.”</w:t>
      </w:r>
    </w:p>
    <w:p w14:paraId="54AD4234" w14:textId="5AF1CA43" w:rsidR="00AD67FC" w:rsidRPr="00AD67FC" w:rsidRDefault="00BC16DE" w:rsidP="00AD67FC">
      <w:pPr>
        <w:rPr>
          <w:rFonts w:ascii="Century Gothic" w:hAnsi="Century Gothic"/>
          <w:sz w:val="28"/>
          <w:szCs w:val="28"/>
        </w:rPr>
      </w:pPr>
      <w:ins w:id="212" w:author="Microsoft Office User" w:date="2017-03-20T10:40:00Z">
        <w:r>
          <w:rPr>
            <w:rFonts w:ascii="Century Gothic" w:hAnsi="Century Gothic"/>
            <w:sz w:val="28"/>
            <w:szCs w:val="28"/>
          </w:rPr>
          <w:t>~</w:t>
        </w:r>
      </w:ins>
      <w:r w:rsidR="00AD67FC" w:rsidRPr="00AD67FC">
        <w:rPr>
          <w:rFonts w:ascii="Century Gothic" w:hAnsi="Century Gothic"/>
          <w:sz w:val="28"/>
          <w:szCs w:val="28"/>
        </w:rPr>
        <w:t xml:space="preserve">Jen </w:t>
      </w:r>
      <w:proofErr w:type="spellStart"/>
      <w:r w:rsidR="00AD67FC" w:rsidRPr="00AD67FC">
        <w:rPr>
          <w:rFonts w:ascii="Century Gothic" w:hAnsi="Century Gothic"/>
          <w:sz w:val="28"/>
          <w:szCs w:val="28"/>
        </w:rPr>
        <w:t>Sincero</w:t>
      </w:r>
      <w:proofErr w:type="spellEnd"/>
      <w:r w:rsidR="00AD67FC" w:rsidRPr="00AD67FC">
        <w:rPr>
          <w:rFonts w:ascii="Century Gothic" w:hAnsi="Century Gothic"/>
          <w:sz w:val="28"/>
          <w:szCs w:val="28"/>
        </w:rPr>
        <w:t xml:space="preserve"> </w:t>
      </w:r>
    </w:p>
    <w:p w14:paraId="15D19BF6" w14:textId="77777777" w:rsidR="00AD67FC" w:rsidRPr="00820971" w:rsidRDefault="00AD67FC" w:rsidP="00AD67FC">
      <w:pPr>
        <w:spacing w:line="360" w:lineRule="auto"/>
        <w:rPr>
          <w:rFonts w:ascii="Century Gothic" w:hAnsi="Century Gothic" w:cs="Times New Roman"/>
          <w:sz w:val="40"/>
          <w:szCs w:val="40"/>
        </w:rPr>
      </w:pPr>
    </w:p>
    <w:p w14:paraId="53632982" w14:textId="77777777" w:rsidR="00AD67FC" w:rsidRPr="00820971" w:rsidRDefault="00AD67FC" w:rsidP="00AD67FC">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AE50950" w14:textId="77777777" w:rsidR="00AD67FC" w:rsidRDefault="00AD67FC">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6728E07" w14:textId="77777777" w:rsidR="00AD67FC" w:rsidRDefault="00AD67FC" w:rsidP="00AD67FC">
      <w:pPr>
        <w:rPr>
          <w:rFonts w:ascii="Century Gothic" w:eastAsiaTheme="minorEastAsia" w:hAnsi="Century Gothic" w:cs="Helvetica Neue Light"/>
          <w:color w:val="101214"/>
          <w:sz w:val="28"/>
          <w:szCs w:val="28"/>
        </w:rPr>
      </w:pPr>
    </w:p>
    <w:p w14:paraId="53BF9ACD" w14:textId="77777777" w:rsidR="00AD67FC" w:rsidRDefault="00AD67FC" w:rsidP="00AD67FC">
      <w:pPr>
        <w:rPr>
          <w:rFonts w:ascii="Century Gothic" w:eastAsiaTheme="minorEastAsia" w:hAnsi="Century Gothic" w:cs="Helvetica Neue Light"/>
          <w:color w:val="101214"/>
          <w:sz w:val="28"/>
          <w:szCs w:val="28"/>
        </w:rPr>
      </w:pPr>
    </w:p>
    <w:p w14:paraId="78A298C4" w14:textId="77777777" w:rsidR="00AD67FC" w:rsidRDefault="00AD67FC" w:rsidP="00AD67FC">
      <w:pPr>
        <w:rPr>
          <w:rFonts w:ascii="Century Gothic" w:eastAsiaTheme="minorEastAsia" w:hAnsi="Century Gothic" w:cs="Helvetica Neue Light"/>
          <w:color w:val="101214"/>
          <w:sz w:val="28"/>
          <w:szCs w:val="28"/>
        </w:rPr>
      </w:pPr>
    </w:p>
    <w:p w14:paraId="10CB7F6E" w14:textId="77777777" w:rsidR="00AD67FC" w:rsidRDefault="00AD67FC" w:rsidP="00AD67FC">
      <w:pPr>
        <w:rPr>
          <w:rFonts w:ascii="Century Gothic" w:eastAsiaTheme="minorEastAsia" w:hAnsi="Century Gothic" w:cs="Helvetica Neue Light"/>
          <w:color w:val="101214"/>
          <w:sz w:val="28"/>
          <w:szCs w:val="28"/>
        </w:rPr>
      </w:pPr>
    </w:p>
    <w:p w14:paraId="69E46BE9" w14:textId="77777777" w:rsidR="00AD67FC" w:rsidRDefault="00AD67FC" w:rsidP="00AD67FC">
      <w:pPr>
        <w:rPr>
          <w:rFonts w:ascii="Century Gothic" w:eastAsiaTheme="minorEastAsia" w:hAnsi="Century Gothic" w:cs="Helvetica Neue Light"/>
          <w:color w:val="101214"/>
          <w:sz w:val="28"/>
          <w:szCs w:val="28"/>
        </w:rPr>
      </w:pPr>
    </w:p>
    <w:p w14:paraId="34E567B2" w14:textId="0C7B074D" w:rsidR="00AD67FC" w:rsidRDefault="00AD67FC" w:rsidP="00AD67FC">
      <w:pPr>
        <w:rPr>
          <w:rFonts w:ascii="Century Gothic" w:hAnsi="Century Gothic"/>
          <w:sz w:val="28"/>
          <w:szCs w:val="28"/>
        </w:rPr>
      </w:pPr>
      <w:r w:rsidRPr="00820971">
        <w:rPr>
          <w:rFonts w:ascii="Century Gothic" w:eastAsiaTheme="minorEastAsia" w:hAnsi="Century Gothic" w:cs="Helvetica Neue Light"/>
          <w:color w:val="101214"/>
          <w:sz w:val="28"/>
          <w:szCs w:val="28"/>
        </w:rPr>
        <w:t>Every choice we make is the opportunity we take.</w:t>
      </w:r>
    </w:p>
    <w:p w14:paraId="66D3C29A" w14:textId="64DD7F89" w:rsidR="00AD67FC" w:rsidRDefault="00AD67FC">
      <w:pPr>
        <w:rPr>
          <w:rFonts w:ascii="Century Gothic" w:hAnsi="Century Gothic"/>
          <w:sz w:val="28"/>
          <w:szCs w:val="28"/>
        </w:rPr>
      </w:pPr>
      <w:r>
        <w:rPr>
          <w:rFonts w:ascii="Century Gothic" w:hAnsi="Century Gothic"/>
          <w:sz w:val="28"/>
          <w:szCs w:val="28"/>
        </w:rPr>
        <w:br w:type="page"/>
      </w:r>
    </w:p>
    <w:p w14:paraId="207292B3" w14:textId="77777777" w:rsidR="00AD67FC" w:rsidRDefault="00AD67FC" w:rsidP="00AD67FC">
      <w:pPr>
        <w:rPr>
          <w:rFonts w:ascii="Century Gothic" w:hAnsi="Century Gothic"/>
          <w:sz w:val="28"/>
          <w:szCs w:val="28"/>
        </w:rPr>
      </w:pPr>
    </w:p>
    <w:p w14:paraId="08E94189" w14:textId="50009B09" w:rsidR="00BC16DE" w:rsidRDefault="00AD67FC" w:rsidP="00AD67FC">
      <w:pPr>
        <w:rPr>
          <w:ins w:id="213" w:author="Microsoft Office User" w:date="2017-03-20T10:40:00Z"/>
          <w:rFonts w:ascii="Century Gothic" w:hAnsi="Century Gothic"/>
          <w:sz w:val="28"/>
          <w:szCs w:val="28"/>
        </w:rPr>
      </w:pPr>
      <w:r w:rsidRPr="00AD67FC">
        <w:rPr>
          <w:rFonts w:ascii="Century Gothic" w:hAnsi="Century Gothic"/>
          <w:sz w:val="28"/>
          <w:szCs w:val="28"/>
        </w:rPr>
        <w:t>“An arrow can only be shot forward by pulling it backward. When life is dragging you down with difficulties, it means it's going to launch you into something great, so just focus, and keep aiming.”</w:t>
      </w:r>
    </w:p>
    <w:p w14:paraId="5BB4DCCD" w14:textId="7783EC66" w:rsidR="00AD67FC" w:rsidRDefault="00BC16DE" w:rsidP="00AD67FC">
      <w:pPr>
        <w:rPr>
          <w:rFonts w:ascii="Century Gothic" w:hAnsi="Century Gothic"/>
          <w:sz w:val="28"/>
          <w:szCs w:val="28"/>
        </w:rPr>
      </w:pPr>
      <w:ins w:id="214" w:author="Microsoft Office User" w:date="2017-03-20T10:40:00Z">
        <w:r>
          <w:rPr>
            <w:rFonts w:ascii="Century Gothic" w:hAnsi="Century Gothic"/>
            <w:sz w:val="28"/>
            <w:szCs w:val="28"/>
          </w:rPr>
          <w:t>~</w:t>
        </w:r>
      </w:ins>
      <w:r w:rsidR="00AD67FC" w:rsidRPr="00AD67FC">
        <w:rPr>
          <w:rFonts w:ascii="Century Gothic" w:hAnsi="Century Gothic"/>
          <w:sz w:val="28"/>
          <w:szCs w:val="28"/>
        </w:rPr>
        <w:t>Unknown</w:t>
      </w:r>
    </w:p>
    <w:p w14:paraId="032317F8" w14:textId="320A99A3" w:rsidR="00B74619" w:rsidRPr="00820971" w:rsidRDefault="00B74619" w:rsidP="00AD67FC">
      <w:pPr>
        <w:rPr>
          <w:rFonts w:ascii="Century Gothic" w:eastAsiaTheme="minorEastAsia" w:hAnsi="Century Gothic" w:cs="Helvetica Neue Light"/>
          <w:color w:val="101214"/>
          <w:sz w:val="28"/>
          <w:szCs w:val="28"/>
        </w:rPr>
      </w:pPr>
    </w:p>
    <w:p w14:paraId="202D1317" w14:textId="77777777" w:rsidR="00A147BD" w:rsidRPr="00820971" w:rsidRDefault="00A147BD" w:rsidP="00A147BD">
      <w:pPr>
        <w:rPr>
          <w:rFonts w:ascii="Century Gothic" w:hAnsi="Century Gothic"/>
        </w:rPr>
      </w:pPr>
    </w:p>
    <w:p w14:paraId="207DCCC6" w14:textId="77777777" w:rsidR="00AD67FC" w:rsidRPr="00820971" w:rsidRDefault="00AD67FC" w:rsidP="00AD67FC">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46F50EE3" w14:textId="77777777" w:rsidR="005268F4" w:rsidRDefault="005268F4">
      <w:pPr>
        <w:rPr>
          <w:rFonts w:ascii="Century Gothic" w:hAnsi="Century Gothic"/>
        </w:rPr>
      </w:pPr>
      <w:r>
        <w:rPr>
          <w:rFonts w:ascii="Century Gothic" w:hAnsi="Century Gothic"/>
        </w:rPr>
        <w:br w:type="page"/>
      </w:r>
    </w:p>
    <w:p w14:paraId="5CB65394" w14:textId="77777777" w:rsidR="005268F4" w:rsidRDefault="005268F4">
      <w:pPr>
        <w:rPr>
          <w:rFonts w:ascii="Century Gothic" w:hAnsi="Century Gothic"/>
          <w:sz w:val="28"/>
          <w:szCs w:val="28"/>
        </w:rPr>
      </w:pPr>
    </w:p>
    <w:p w14:paraId="59B12D08" w14:textId="77777777" w:rsidR="005268F4" w:rsidRDefault="005268F4">
      <w:pPr>
        <w:rPr>
          <w:rFonts w:ascii="Century Gothic" w:hAnsi="Century Gothic"/>
          <w:sz w:val="28"/>
          <w:szCs w:val="28"/>
        </w:rPr>
      </w:pPr>
    </w:p>
    <w:p w14:paraId="7D197BB2" w14:textId="77777777" w:rsidR="005268F4" w:rsidRDefault="005268F4">
      <w:pPr>
        <w:rPr>
          <w:rFonts w:ascii="Century Gothic" w:hAnsi="Century Gothic"/>
          <w:sz w:val="28"/>
          <w:szCs w:val="28"/>
        </w:rPr>
      </w:pPr>
    </w:p>
    <w:p w14:paraId="55AB5C2A" w14:textId="77777777" w:rsidR="005268F4" w:rsidRDefault="005268F4">
      <w:pPr>
        <w:rPr>
          <w:rFonts w:ascii="Century Gothic" w:hAnsi="Century Gothic"/>
          <w:sz w:val="28"/>
          <w:szCs w:val="28"/>
        </w:rPr>
      </w:pPr>
    </w:p>
    <w:p w14:paraId="29FBA4E1" w14:textId="77777777" w:rsidR="005268F4" w:rsidRDefault="005268F4">
      <w:pPr>
        <w:rPr>
          <w:rFonts w:ascii="Century Gothic" w:hAnsi="Century Gothic"/>
          <w:sz w:val="28"/>
          <w:szCs w:val="28"/>
        </w:rPr>
      </w:pPr>
    </w:p>
    <w:p w14:paraId="35F11B9D" w14:textId="77777777" w:rsidR="005268F4" w:rsidRDefault="005268F4">
      <w:pPr>
        <w:rPr>
          <w:rFonts w:ascii="Century Gothic" w:hAnsi="Century Gothic"/>
          <w:sz w:val="28"/>
          <w:szCs w:val="28"/>
        </w:rPr>
      </w:pPr>
      <w:r w:rsidRPr="005268F4">
        <w:rPr>
          <w:rFonts w:ascii="Century Gothic" w:hAnsi="Century Gothic"/>
          <w:sz w:val="28"/>
          <w:szCs w:val="28"/>
        </w:rPr>
        <w:t>I would rather crash and burn and rise from the ashes than have never gone for it.</w:t>
      </w:r>
    </w:p>
    <w:p w14:paraId="7B94EC85" w14:textId="77777777" w:rsidR="005268F4" w:rsidRDefault="005268F4">
      <w:pPr>
        <w:rPr>
          <w:rFonts w:ascii="Century Gothic" w:hAnsi="Century Gothic"/>
          <w:sz w:val="28"/>
          <w:szCs w:val="28"/>
        </w:rPr>
      </w:pPr>
      <w:r>
        <w:rPr>
          <w:rFonts w:ascii="Century Gothic" w:hAnsi="Century Gothic"/>
          <w:sz w:val="28"/>
          <w:szCs w:val="28"/>
        </w:rPr>
        <w:br w:type="page"/>
      </w:r>
    </w:p>
    <w:p w14:paraId="16EE530B" w14:textId="77777777" w:rsidR="005268F4" w:rsidRDefault="005268F4">
      <w:pPr>
        <w:rPr>
          <w:rFonts w:ascii="Century Gothic" w:hAnsi="Century Gothic"/>
          <w:sz w:val="28"/>
          <w:szCs w:val="28"/>
        </w:rPr>
      </w:pPr>
    </w:p>
    <w:p w14:paraId="4FF48378" w14:textId="77777777" w:rsidR="005268F4" w:rsidRDefault="005268F4">
      <w:pPr>
        <w:rPr>
          <w:rFonts w:ascii="Century Gothic" w:hAnsi="Century Gothic"/>
          <w:sz w:val="28"/>
          <w:szCs w:val="28"/>
        </w:rPr>
      </w:pPr>
    </w:p>
    <w:p w14:paraId="72646E74" w14:textId="77777777" w:rsidR="005268F4" w:rsidRDefault="005268F4">
      <w:pPr>
        <w:rPr>
          <w:rFonts w:ascii="Century Gothic" w:hAnsi="Century Gothic"/>
          <w:sz w:val="28"/>
          <w:szCs w:val="28"/>
        </w:rPr>
      </w:pPr>
    </w:p>
    <w:p w14:paraId="1B10F7C6" w14:textId="4248870E" w:rsidR="00BC16DE" w:rsidRDefault="005268F4">
      <w:pPr>
        <w:rPr>
          <w:ins w:id="215" w:author="Microsoft Office User" w:date="2017-03-20T10:40:00Z"/>
          <w:rFonts w:ascii="Century Gothic" w:hAnsi="Century Gothic"/>
          <w:sz w:val="28"/>
          <w:szCs w:val="28"/>
        </w:rPr>
      </w:pPr>
      <w:r>
        <w:rPr>
          <w:rFonts w:ascii="Century Gothic" w:hAnsi="Century Gothic"/>
          <w:sz w:val="28"/>
          <w:szCs w:val="28"/>
        </w:rPr>
        <w:t>“Your time is limited, so don’t waste it living someone else’s life. Don’t be trapped by dogma – which is living with the results of other people’s thinking. Don’t let the noise of others’ opinions drown out your own inner voice. And most important, have the courage to follow your heart and intuition.”</w:t>
      </w:r>
    </w:p>
    <w:p w14:paraId="7C420E67" w14:textId="74FE1E00" w:rsidR="00AD67FC" w:rsidRPr="005268F4" w:rsidRDefault="00BC16DE">
      <w:pPr>
        <w:rPr>
          <w:rFonts w:ascii="Century Gothic" w:hAnsi="Century Gothic"/>
          <w:sz w:val="28"/>
          <w:szCs w:val="28"/>
        </w:rPr>
      </w:pPr>
      <w:ins w:id="216" w:author="Microsoft Office User" w:date="2017-03-20T10:40:00Z">
        <w:r>
          <w:rPr>
            <w:rFonts w:ascii="Century Gothic" w:hAnsi="Century Gothic"/>
            <w:sz w:val="28"/>
            <w:szCs w:val="28"/>
          </w:rPr>
          <w:t>~</w:t>
        </w:r>
      </w:ins>
      <w:r w:rsidR="005268F4">
        <w:rPr>
          <w:rFonts w:ascii="Century Gothic" w:hAnsi="Century Gothic"/>
          <w:sz w:val="28"/>
          <w:szCs w:val="28"/>
        </w:rPr>
        <w:t>Steve Jobs</w:t>
      </w:r>
      <w:r w:rsidR="00AD67FC" w:rsidRPr="005268F4">
        <w:rPr>
          <w:rFonts w:ascii="Century Gothic" w:hAnsi="Century Gothic"/>
          <w:sz w:val="28"/>
          <w:szCs w:val="28"/>
        </w:rPr>
        <w:br w:type="page"/>
      </w:r>
    </w:p>
    <w:p w14:paraId="5E8E01D1" w14:textId="77777777" w:rsidR="00A147BD" w:rsidRPr="00820971" w:rsidRDefault="00A147BD" w:rsidP="00A147BD">
      <w:pPr>
        <w:rPr>
          <w:rFonts w:ascii="Century Gothic" w:hAnsi="Century Gothic"/>
        </w:rPr>
      </w:pPr>
    </w:p>
    <w:p w14:paraId="3F1B2F05" w14:textId="77777777" w:rsidR="00AD67FC" w:rsidRDefault="00AD67FC" w:rsidP="00DB6B70">
      <w:pPr>
        <w:rPr>
          <w:rFonts w:ascii="Century Gothic" w:hAnsi="Century Gothic"/>
          <w:sz w:val="28"/>
          <w:szCs w:val="28"/>
        </w:rPr>
      </w:pPr>
    </w:p>
    <w:p w14:paraId="10E7B354" w14:textId="77777777" w:rsidR="00AD67FC" w:rsidRDefault="00AD67FC" w:rsidP="00DB6B70">
      <w:pPr>
        <w:rPr>
          <w:rFonts w:ascii="Century Gothic" w:hAnsi="Century Gothic"/>
          <w:sz w:val="28"/>
          <w:szCs w:val="28"/>
        </w:rPr>
      </w:pPr>
    </w:p>
    <w:p w14:paraId="2B8A9E54" w14:textId="66ABAC9D" w:rsidR="00A147BD" w:rsidRPr="00820971" w:rsidRDefault="005268F4" w:rsidP="00AD67FC">
      <w:pPr>
        <w:rPr>
          <w:rFonts w:ascii="Century Gothic" w:hAnsi="Century Gothic"/>
          <w:sz w:val="28"/>
          <w:szCs w:val="28"/>
        </w:rPr>
      </w:pPr>
      <w:r>
        <w:rPr>
          <w:rFonts w:ascii="Century Gothic" w:hAnsi="Century Gothic"/>
          <w:sz w:val="28"/>
          <w:szCs w:val="28"/>
        </w:rPr>
        <w:t>Nothing calms the mind more than a purposeful pursuit.</w:t>
      </w:r>
    </w:p>
    <w:p w14:paraId="0E323F9E" w14:textId="77777777" w:rsidR="00A147BD" w:rsidRPr="00820971" w:rsidRDefault="00A147BD" w:rsidP="001012FB">
      <w:pPr>
        <w:spacing w:line="360" w:lineRule="auto"/>
        <w:rPr>
          <w:rFonts w:ascii="Century Gothic" w:hAnsi="Century Gothic"/>
          <w:sz w:val="28"/>
          <w:szCs w:val="28"/>
        </w:rPr>
      </w:pPr>
    </w:p>
    <w:p w14:paraId="1F7E78D0" w14:textId="77777777" w:rsidR="00A147BD" w:rsidRPr="00820971" w:rsidRDefault="00A147BD" w:rsidP="00A147B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AFC634B" w14:textId="77777777" w:rsidR="00653A8E" w:rsidRDefault="00653A8E">
      <w:pPr>
        <w:rPr>
          <w:rFonts w:ascii="Century Gothic" w:hAnsi="Century Gothic"/>
          <w:sz w:val="28"/>
          <w:szCs w:val="28"/>
        </w:rPr>
      </w:pPr>
      <w:r>
        <w:rPr>
          <w:rFonts w:ascii="Century Gothic" w:hAnsi="Century Gothic"/>
          <w:sz w:val="28"/>
          <w:szCs w:val="28"/>
        </w:rPr>
        <w:br w:type="page"/>
      </w:r>
    </w:p>
    <w:p w14:paraId="29D14447" w14:textId="77777777" w:rsidR="00653A8E" w:rsidRDefault="00653A8E" w:rsidP="00653A8E">
      <w:pPr>
        <w:rPr>
          <w:rFonts w:ascii="Century Gothic" w:eastAsiaTheme="minorEastAsia" w:hAnsi="Century Gothic" w:cs="Helvetica Neue Light"/>
          <w:color w:val="101214"/>
          <w:sz w:val="28"/>
          <w:szCs w:val="28"/>
        </w:rPr>
      </w:pPr>
    </w:p>
    <w:p w14:paraId="5C351323" w14:textId="77777777" w:rsidR="00653A8E" w:rsidRDefault="00653A8E" w:rsidP="00653A8E">
      <w:pPr>
        <w:rPr>
          <w:rFonts w:ascii="Century Gothic" w:eastAsiaTheme="minorEastAsia" w:hAnsi="Century Gothic" w:cs="Helvetica Neue Light"/>
          <w:color w:val="101214"/>
          <w:sz w:val="28"/>
          <w:szCs w:val="28"/>
        </w:rPr>
      </w:pPr>
    </w:p>
    <w:p w14:paraId="7B2BFA28" w14:textId="77777777" w:rsidR="00653A8E" w:rsidRDefault="00653A8E" w:rsidP="00653A8E">
      <w:pPr>
        <w:rPr>
          <w:rFonts w:ascii="Century Gothic" w:eastAsiaTheme="minorEastAsia" w:hAnsi="Century Gothic" w:cs="Helvetica Neue Light"/>
          <w:color w:val="101214"/>
          <w:sz w:val="28"/>
          <w:szCs w:val="28"/>
        </w:rPr>
      </w:pPr>
    </w:p>
    <w:p w14:paraId="6128C591" w14:textId="77777777" w:rsidR="00653A8E" w:rsidRDefault="00653A8E" w:rsidP="00653A8E">
      <w:pPr>
        <w:rPr>
          <w:rFonts w:ascii="Century Gothic" w:eastAsiaTheme="minorEastAsia" w:hAnsi="Century Gothic" w:cs="Helvetica Neue Light"/>
          <w:color w:val="101214"/>
          <w:sz w:val="28"/>
          <w:szCs w:val="28"/>
        </w:rPr>
      </w:pPr>
    </w:p>
    <w:p w14:paraId="53D1D33F" w14:textId="7371F54E" w:rsidR="00BC16DE" w:rsidRDefault="00653A8E" w:rsidP="00653A8E">
      <w:pPr>
        <w:rPr>
          <w:ins w:id="21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“In boot camp, when I was laying on the ground, rifle in hand, sweating</w:t>
      </w:r>
      <w:proofErr w:type="gramStart"/>
      <w:r w:rsidRPr="00820971">
        <w:rPr>
          <w:rFonts w:ascii="Century Gothic" w:eastAsiaTheme="minorEastAsia" w:hAnsi="Century Gothic" w:cs="Helvetica Neue Light"/>
          <w:color w:val="101214"/>
          <w:sz w:val="28"/>
          <w:szCs w:val="28"/>
        </w:rPr>
        <w:t>..</w:t>
      </w:r>
      <w:proofErr w:type="gramEnd"/>
      <w:r w:rsidRPr="00820971">
        <w:rPr>
          <w:rFonts w:ascii="Century Gothic" w:eastAsiaTheme="minorEastAsia" w:hAnsi="Century Gothic" w:cs="Helvetica Neue Light"/>
          <w:color w:val="101214"/>
          <w:sz w:val="28"/>
          <w:szCs w:val="28"/>
        </w:rPr>
        <w:t xml:space="preserve"> </w:t>
      </w:r>
      <w:proofErr w:type="gramStart"/>
      <w:r w:rsidRPr="00820971">
        <w:rPr>
          <w:rFonts w:ascii="Century Gothic" w:eastAsiaTheme="minorEastAsia" w:hAnsi="Century Gothic" w:cs="Helvetica Neue Light"/>
          <w:color w:val="101214"/>
          <w:sz w:val="28"/>
          <w:szCs w:val="28"/>
        </w:rPr>
        <w:t>dying</w:t>
      </w:r>
      <w:proofErr w:type="gramEnd"/>
      <w:r w:rsidRPr="00820971">
        <w:rPr>
          <w:rFonts w:ascii="Century Gothic" w:eastAsiaTheme="minorEastAsia" w:hAnsi="Century Gothic" w:cs="Helvetica Neue Light"/>
          <w:color w:val="101214"/>
          <w:sz w:val="28"/>
          <w:szCs w:val="28"/>
        </w:rPr>
        <w:t xml:space="preserve">.. </w:t>
      </w:r>
      <w:proofErr w:type="gramStart"/>
      <w:r w:rsidRPr="00820971">
        <w:rPr>
          <w:rFonts w:ascii="Century Gothic" w:eastAsiaTheme="minorEastAsia" w:hAnsi="Century Gothic" w:cs="Helvetica Neue Light"/>
          <w:color w:val="101214"/>
          <w:sz w:val="28"/>
          <w:szCs w:val="28"/>
        </w:rPr>
        <w:t>my</w:t>
      </w:r>
      <w:proofErr w:type="gramEnd"/>
      <w:r w:rsidRPr="00820971">
        <w:rPr>
          <w:rFonts w:ascii="Century Gothic" w:eastAsiaTheme="minorEastAsia" w:hAnsi="Century Gothic" w:cs="Helvetica Neue Light"/>
          <w:color w:val="101214"/>
          <w:sz w:val="28"/>
          <w:szCs w:val="28"/>
        </w:rPr>
        <w:t xml:space="preserve"> drill instructor, that mean bastard, came up behind me as I’m laying there, and whispered in my ear, ‘Remember, Curtis, an ass-</w:t>
      </w:r>
      <w:proofErr w:type="spellStart"/>
      <w:r w:rsidRPr="00820971">
        <w:rPr>
          <w:rFonts w:ascii="Century Gothic" w:eastAsiaTheme="minorEastAsia" w:hAnsi="Century Gothic" w:cs="Helvetica Neue Light"/>
          <w:color w:val="101214"/>
          <w:sz w:val="28"/>
          <w:szCs w:val="28"/>
        </w:rPr>
        <w:t>kickin</w:t>
      </w:r>
      <w:proofErr w:type="spellEnd"/>
      <w:r w:rsidRPr="00820971">
        <w:rPr>
          <w:rFonts w:ascii="Century Gothic" w:eastAsiaTheme="minorEastAsia" w:hAnsi="Century Gothic" w:cs="Helvetica Neue Light"/>
          <w:color w:val="101214"/>
          <w:sz w:val="28"/>
          <w:szCs w:val="28"/>
        </w:rPr>
        <w:t>’ can only last so long.’ I never forgot that.”</w:t>
      </w:r>
    </w:p>
    <w:p w14:paraId="1F7A1701" w14:textId="33A1EB6F" w:rsidR="00653A8E" w:rsidRPr="00820971" w:rsidRDefault="00BC16DE" w:rsidP="00653A8E">
      <w:pPr>
        <w:rPr>
          <w:rFonts w:ascii="Century Gothic" w:hAnsi="Century Gothic"/>
        </w:rPr>
      </w:pPr>
      <w:ins w:id="218" w:author="Microsoft Office User" w:date="2017-03-20T10:40:00Z">
        <w:r>
          <w:rPr>
            <w:rFonts w:ascii="Century Gothic" w:eastAsiaTheme="minorEastAsia" w:hAnsi="Century Gothic" w:cs="Helvetica Neue Light"/>
            <w:color w:val="101214"/>
            <w:sz w:val="28"/>
            <w:szCs w:val="28"/>
          </w:rPr>
          <w:t>~</w:t>
        </w:r>
      </w:ins>
      <w:r w:rsidR="00653A8E" w:rsidRPr="00820971">
        <w:rPr>
          <w:rFonts w:ascii="Century Gothic" w:eastAsiaTheme="minorEastAsia" w:hAnsi="Century Gothic" w:cs="Helvetica Neue Light"/>
          <w:color w:val="101214"/>
          <w:sz w:val="28"/>
          <w:szCs w:val="28"/>
        </w:rPr>
        <w:t xml:space="preserve"> The Major Bro</w:t>
      </w:r>
    </w:p>
    <w:p w14:paraId="7A495A83" w14:textId="77777777" w:rsidR="00653A8E" w:rsidRDefault="00653A8E">
      <w:pPr>
        <w:rPr>
          <w:rFonts w:ascii="Century Gothic" w:hAnsi="Century Gothic"/>
          <w:sz w:val="28"/>
          <w:szCs w:val="28"/>
        </w:rPr>
      </w:pPr>
      <w:r>
        <w:rPr>
          <w:rFonts w:ascii="Century Gothic" w:hAnsi="Century Gothic"/>
          <w:sz w:val="28"/>
          <w:szCs w:val="28"/>
        </w:rPr>
        <w:br w:type="page"/>
      </w:r>
    </w:p>
    <w:p w14:paraId="0AC93581" w14:textId="77777777" w:rsidR="00AD2991" w:rsidRDefault="00AD2991" w:rsidP="00390FAC">
      <w:pPr>
        <w:rPr>
          <w:rFonts w:ascii="Century Gothic" w:hAnsi="Century Gothic"/>
          <w:sz w:val="28"/>
          <w:szCs w:val="28"/>
        </w:rPr>
      </w:pPr>
    </w:p>
    <w:p w14:paraId="641651CE" w14:textId="77777777" w:rsidR="00AD2991" w:rsidRDefault="00AD2991" w:rsidP="00390FAC">
      <w:pPr>
        <w:rPr>
          <w:rFonts w:ascii="Century Gothic" w:hAnsi="Century Gothic"/>
          <w:sz w:val="28"/>
          <w:szCs w:val="28"/>
        </w:rPr>
      </w:pPr>
    </w:p>
    <w:p w14:paraId="474D31AA" w14:textId="77777777" w:rsidR="00AD2991" w:rsidRDefault="00AD2991" w:rsidP="00390FAC">
      <w:pPr>
        <w:rPr>
          <w:rFonts w:ascii="Century Gothic" w:hAnsi="Century Gothic"/>
          <w:sz w:val="28"/>
          <w:szCs w:val="28"/>
        </w:rPr>
      </w:pPr>
    </w:p>
    <w:p w14:paraId="301DAF0F" w14:textId="77777777" w:rsidR="00AD2991" w:rsidRDefault="00AD2991" w:rsidP="00390FAC">
      <w:pPr>
        <w:rPr>
          <w:rFonts w:ascii="Century Gothic" w:hAnsi="Century Gothic"/>
          <w:sz w:val="28"/>
          <w:szCs w:val="28"/>
        </w:rPr>
      </w:pPr>
    </w:p>
    <w:p w14:paraId="65D1C91B" w14:textId="75DCADA4" w:rsidR="00BC16DE" w:rsidRDefault="00AD2991" w:rsidP="00390FAC">
      <w:pPr>
        <w:rPr>
          <w:ins w:id="219" w:author="Microsoft Office User" w:date="2017-03-20T10:40:00Z"/>
          <w:rFonts w:ascii="Century Gothic" w:hAnsi="Century Gothic"/>
          <w:sz w:val="28"/>
          <w:szCs w:val="28"/>
        </w:rPr>
      </w:pPr>
      <w:r>
        <w:rPr>
          <w:rFonts w:ascii="Century Gothic" w:hAnsi="Century Gothic"/>
          <w:sz w:val="28"/>
          <w:szCs w:val="28"/>
        </w:rPr>
        <w:t>“Every burden is a blessing.”</w:t>
      </w:r>
    </w:p>
    <w:p w14:paraId="77771AD3" w14:textId="3C1CEB19" w:rsidR="00AD2991" w:rsidRDefault="00BC16DE" w:rsidP="00390FAC">
      <w:pPr>
        <w:rPr>
          <w:rFonts w:ascii="Century Gothic" w:hAnsi="Century Gothic"/>
          <w:sz w:val="28"/>
          <w:szCs w:val="28"/>
        </w:rPr>
      </w:pPr>
      <w:ins w:id="220" w:author="Microsoft Office User" w:date="2017-03-20T10:40:00Z">
        <w:r>
          <w:rPr>
            <w:rFonts w:ascii="Century Gothic" w:hAnsi="Century Gothic"/>
            <w:sz w:val="28"/>
            <w:szCs w:val="28"/>
          </w:rPr>
          <w:t>~</w:t>
        </w:r>
      </w:ins>
      <w:r w:rsidR="00AD2991">
        <w:rPr>
          <w:rFonts w:ascii="Century Gothic" w:hAnsi="Century Gothic"/>
          <w:sz w:val="28"/>
          <w:szCs w:val="28"/>
        </w:rPr>
        <w:t>Walt Kelly</w:t>
      </w:r>
    </w:p>
    <w:p w14:paraId="492226D9" w14:textId="77777777" w:rsidR="00AD2991" w:rsidRDefault="00AD2991" w:rsidP="00390FAC">
      <w:pPr>
        <w:rPr>
          <w:rFonts w:ascii="Century Gothic" w:hAnsi="Century Gothic"/>
          <w:sz w:val="28"/>
          <w:szCs w:val="28"/>
        </w:rPr>
      </w:pPr>
    </w:p>
    <w:p w14:paraId="3E391D16" w14:textId="77777777" w:rsidR="00AD2991" w:rsidRDefault="00AD2991" w:rsidP="00390FAC">
      <w:pPr>
        <w:rPr>
          <w:rFonts w:ascii="Century Gothic" w:hAnsi="Century Gothic"/>
          <w:sz w:val="28"/>
          <w:szCs w:val="28"/>
        </w:rPr>
      </w:pPr>
    </w:p>
    <w:p w14:paraId="3967407F" w14:textId="77777777" w:rsidR="00AD2991" w:rsidRPr="00820971" w:rsidRDefault="00AD2991" w:rsidP="00AD299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0ACAB9D" w14:textId="2F4D0937" w:rsidR="00390FAC" w:rsidRDefault="00A147BD" w:rsidP="00390FAC">
      <w:pPr>
        <w:rPr>
          <w:rFonts w:ascii="Century Gothic" w:hAnsi="Century Gothic"/>
          <w:sz w:val="28"/>
          <w:szCs w:val="28"/>
        </w:rPr>
      </w:pPr>
      <w:r w:rsidRPr="00820971">
        <w:rPr>
          <w:rFonts w:ascii="Century Gothic" w:hAnsi="Century Gothic"/>
          <w:sz w:val="28"/>
          <w:szCs w:val="28"/>
        </w:rPr>
        <w:br w:type="page"/>
      </w:r>
    </w:p>
    <w:p w14:paraId="43CFCD8C" w14:textId="77777777" w:rsidR="00390FAC" w:rsidRDefault="00390FAC" w:rsidP="00390FAC">
      <w:pPr>
        <w:rPr>
          <w:rFonts w:ascii="Century Gothic" w:hAnsi="Century Gothic"/>
          <w:sz w:val="28"/>
          <w:szCs w:val="28"/>
        </w:rPr>
      </w:pPr>
    </w:p>
    <w:p w14:paraId="160D5618" w14:textId="77777777" w:rsidR="00390FAC" w:rsidRDefault="00390FAC" w:rsidP="00390FAC">
      <w:pPr>
        <w:rPr>
          <w:rFonts w:ascii="Century Gothic" w:hAnsi="Century Gothic"/>
          <w:sz w:val="28"/>
          <w:szCs w:val="28"/>
        </w:rPr>
      </w:pPr>
    </w:p>
    <w:p w14:paraId="18AC8F38" w14:textId="77777777" w:rsidR="00390FAC" w:rsidRDefault="00390FAC" w:rsidP="00390FAC">
      <w:pPr>
        <w:rPr>
          <w:rFonts w:ascii="Century Gothic" w:hAnsi="Century Gothic"/>
          <w:sz w:val="28"/>
          <w:szCs w:val="28"/>
        </w:rPr>
      </w:pPr>
    </w:p>
    <w:p w14:paraId="489481CB" w14:textId="77777777" w:rsidR="005268F4" w:rsidRDefault="005268F4" w:rsidP="00390FAC">
      <w:pPr>
        <w:rPr>
          <w:rFonts w:ascii="Century Gothic" w:eastAsiaTheme="minorEastAsia" w:hAnsi="Century Gothic" w:cs="Helvetica Neue Light"/>
          <w:color w:val="101214"/>
          <w:sz w:val="28"/>
          <w:szCs w:val="28"/>
        </w:rPr>
      </w:pPr>
    </w:p>
    <w:p w14:paraId="2DFE539B" w14:textId="77777777" w:rsidR="001A61A9" w:rsidRDefault="00390FAC" w:rsidP="00390FAC">
      <w:pPr>
        <w:rPr>
          <w:ins w:id="221" w:author="Melanie Curtis" w:date="2017-03-22T15:31: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“Dare to wear the foolish clown face.” </w:t>
      </w:r>
    </w:p>
    <w:p w14:paraId="3451D0AA" w14:textId="2416C145" w:rsidR="00390FAC" w:rsidRDefault="001A61A9" w:rsidP="00390FAC">
      <w:pPr>
        <w:rPr>
          <w:rFonts w:ascii="Century Gothic" w:eastAsiaTheme="minorEastAsia" w:hAnsi="Century Gothic" w:cs="Helvetica Neue Light"/>
          <w:color w:val="101214"/>
          <w:sz w:val="28"/>
          <w:szCs w:val="28"/>
        </w:rPr>
      </w:pPr>
      <w:ins w:id="222" w:author="Melanie Curtis" w:date="2017-03-22T15:31:00Z">
        <w:r>
          <w:rPr>
            <w:rFonts w:ascii="Century Gothic" w:eastAsiaTheme="minorEastAsia" w:hAnsi="Century Gothic" w:cs="Helvetica Neue Light"/>
            <w:color w:val="101214"/>
            <w:sz w:val="28"/>
            <w:szCs w:val="28"/>
          </w:rPr>
          <w:t>~</w:t>
        </w:r>
      </w:ins>
      <w:r w:rsidR="00390FAC" w:rsidRPr="00820971">
        <w:rPr>
          <w:rFonts w:ascii="Century Gothic" w:eastAsiaTheme="minorEastAsia" w:hAnsi="Century Gothic" w:cs="Helvetica Neue Light"/>
          <w:color w:val="101214"/>
          <w:sz w:val="28"/>
          <w:szCs w:val="28"/>
        </w:rPr>
        <w:t>Frank Sinatra</w:t>
      </w:r>
    </w:p>
    <w:p w14:paraId="5E2D0A0F" w14:textId="77777777" w:rsidR="00390FAC" w:rsidRDefault="00390FAC" w:rsidP="00390FAC">
      <w:pPr>
        <w:rPr>
          <w:rFonts w:ascii="Century Gothic" w:eastAsiaTheme="minorEastAsia" w:hAnsi="Century Gothic" w:cs="Helvetica Neue Light"/>
          <w:color w:val="101214"/>
          <w:sz w:val="28"/>
          <w:szCs w:val="28"/>
        </w:rPr>
      </w:pPr>
    </w:p>
    <w:p w14:paraId="00E7D179" w14:textId="77777777" w:rsidR="00390FAC" w:rsidRDefault="00390FAC" w:rsidP="00390FAC">
      <w:pPr>
        <w:rPr>
          <w:rFonts w:ascii="Century Gothic" w:eastAsiaTheme="minorEastAsia" w:hAnsi="Century Gothic" w:cs="Helvetica Neue Light"/>
          <w:color w:val="101214"/>
          <w:sz w:val="28"/>
          <w:szCs w:val="28"/>
        </w:rPr>
      </w:pPr>
    </w:p>
    <w:p w14:paraId="585BB146" w14:textId="77777777" w:rsidR="00390FAC" w:rsidRPr="00820971" w:rsidRDefault="00390FAC" w:rsidP="00390FAC">
      <w:pPr>
        <w:rPr>
          <w:rFonts w:ascii="Century Gothic" w:eastAsiaTheme="minorEastAsia" w:hAnsi="Century Gothic" w:cs="Helvetica Neue Light"/>
          <w:color w:val="101214"/>
          <w:sz w:val="28"/>
          <w:szCs w:val="28"/>
        </w:rPr>
      </w:pPr>
    </w:p>
    <w:p w14:paraId="3200A7AB" w14:textId="77777777" w:rsidR="00390FAC" w:rsidRPr="00820971" w:rsidRDefault="00390FAC" w:rsidP="00390FAC">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7C239D3D" w14:textId="77777777" w:rsidR="00390FAC" w:rsidRDefault="00390FAC">
      <w:pPr>
        <w:rPr>
          <w:rFonts w:ascii="Century Gothic" w:hAnsi="Century Gothic"/>
          <w:sz w:val="28"/>
          <w:szCs w:val="28"/>
        </w:rPr>
      </w:pPr>
      <w:r>
        <w:rPr>
          <w:rFonts w:ascii="Century Gothic" w:hAnsi="Century Gothic"/>
          <w:sz w:val="28"/>
          <w:szCs w:val="28"/>
        </w:rPr>
        <w:br w:type="page"/>
      </w:r>
    </w:p>
    <w:p w14:paraId="0D425596" w14:textId="77777777" w:rsidR="001A5ADC" w:rsidRDefault="001A5ADC" w:rsidP="001A5ADC">
      <w:pPr>
        <w:rPr>
          <w:rFonts w:ascii="Century Gothic" w:eastAsiaTheme="minorEastAsia" w:hAnsi="Century Gothic" w:cs="Helvetica Neue Light"/>
          <w:color w:val="101214"/>
          <w:sz w:val="28"/>
          <w:szCs w:val="28"/>
        </w:rPr>
      </w:pPr>
    </w:p>
    <w:p w14:paraId="44DA25BF" w14:textId="77777777" w:rsidR="001A5ADC" w:rsidRDefault="001A5ADC" w:rsidP="001A5ADC">
      <w:pPr>
        <w:rPr>
          <w:rFonts w:ascii="Century Gothic" w:eastAsiaTheme="minorEastAsia" w:hAnsi="Century Gothic" w:cs="Helvetica Neue Light"/>
          <w:color w:val="101214"/>
          <w:sz w:val="28"/>
          <w:szCs w:val="28"/>
        </w:rPr>
      </w:pPr>
    </w:p>
    <w:p w14:paraId="6CF3D566" w14:textId="77777777" w:rsidR="00E97835" w:rsidRDefault="00E97835" w:rsidP="001A5ADC">
      <w:pPr>
        <w:rPr>
          <w:rFonts w:ascii="Century Gothic" w:eastAsiaTheme="minorEastAsia" w:hAnsi="Century Gothic" w:cs="Helvetica Neue Light"/>
          <w:color w:val="101214"/>
          <w:sz w:val="28"/>
          <w:szCs w:val="28"/>
        </w:rPr>
      </w:pPr>
    </w:p>
    <w:p w14:paraId="09B8ACD9" w14:textId="26B32AC1" w:rsidR="000B061D" w:rsidRDefault="001A5ADC" w:rsidP="001A5ADC">
      <w:pPr>
        <w:rPr>
          <w:ins w:id="223" w:author="Microsoft Office User" w:date="2017-03-20T10:27: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 xml:space="preserve">“I say, follow your bliss and don’t be afraid. Doors will be open where you didn’t know they were going to be.” </w:t>
      </w:r>
    </w:p>
    <w:p w14:paraId="64104283" w14:textId="0CCBBDE7" w:rsidR="001A5ADC" w:rsidRDefault="001A5ADC" w:rsidP="001A5ADC">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~Joseph Campbell</w:t>
      </w:r>
    </w:p>
    <w:p w14:paraId="0FAA2461" w14:textId="77777777" w:rsidR="001A5ADC" w:rsidRDefault="001A5ADC" w:rsidP="001A5ADC">
      <w:pPr>
        <w:rPr>
          <w:rFonts w:ascii="Century Gothic" w:eastAsiaTheme="minorEastAsia" w:hAnsi="Century Gothic" w:cs="Helvetica Neue Light"/>
          <w:color w:val="101214"/>
          <w:sz w:val="28"/>
          <w:szCs w:val="28"/>
        </w:rPr>
      </w:pPr>
    </w:p>
    <w:p w14:paraId="61DA7E4D" w14:textId="77777777" w:rsidR="001A5ADC" w:rsidRPr="00820971" w:rsidRDefault="001A5ADC" w:rsidP="001A5ADC">
      <w:pPr>
        <w:rPr>
          <w:rFonts w:ascii="Century Gothic" w:eastAsiaTheme="minorEastAsia" w:hAnsi="Century Gothic" w:cs="Helvetica Neue Light"/>
          <w:color w:val="101214"/>
          <w:sz w:val="28"/>
          <w:szCs w:val="28"/>
        </w:rPr>
      </w:pPr>
    </w:p>
    <w:p w14:paraId="162C2D1D" w14:textId="77777777" w:rsidR="001A5ADC" w:rsidRPr="00820971" w:rsidRDefault="001A5ADC" w:rsidP="001A5ADC">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6F62A90E" w14:textId="77777777" w:rsidR="007F2410" w:rsidRDefault="007F2410">
      <w:pPr>
        <w:rPr>
          <w:rFonts w:ascii="Century Gothic" w:hAnsi="Century Gothic"/>
          <w:sz w:val="28"/>
          <w:szCs w:val="28"/>
        </w:rPr>
      </w:pPr>
      <w:r>
        <w:rPr>
          <w:rFonts w:ascii="Century Gothic" w:hAnsi="Century Gothic"/>
          <w:sz w:val="28"/>
          <w:szCs w:val="28"/>
        </w:rPr>
        <w:br w:type="page"/>
      </w:r>
    </w:p>
    <w:p w14:paraId="2E0E8F45" w14:textId="77777777" w:rsidR="007F2410" w:rsidRDefault="007F2410" w:rsidP="007F2410">
      <w:pPr>
        <w:rPr>
          <w:rFonts w:ascii="Century Gothic" w:eastAsiaTheme="minorEastAsia" w:hAnsi="Century Gothic" w:cs="Helvetica Neue Light"/>
          <w:color w:val="101214"/>
          <w:sz w:val="28"/>
          <w:szCs w:val="28"/>
        </w:rPr>
      </w:pPr>
    </w:p>
    <w:p w14:paraId="7F9B1E6F" w14:textId="77777777" w:rsidR="007F2410" w:rsidRDefault="007F2410" w:rsidP="007F2410">
      <w:pPr>
        <w:rPr>
          <w:rFonts w:ascii="Century Gothic" w:eastAsiaTheme="minorEastAsia" w:hAnsi="Century Gothic" w:cs="Helvetica Neue Light"/>
          <w:color w:val="101214"/>
          <w:sz w:val="28"/>
          <w:szCs w:val="28"/>
        </w:rPr>
      </w:pPr>
    </w:p>
    <w:p w14:paraId="7CEB7664" w14:textId="77777777" w:rsidR="007F2410" w:rsidRDefault="007F2410" w:rsidP="007F2410">
      <w:pPr>
        <w:rPr>
          <w:rFonts w:ascii="Century Gothic" w:eastAsiaTheme="minorEastAsia" w:hAnsi="Century Gothic" w:cs="Helvetica Neue Light"/>
          <w:color w:val="101214"/>
          <w:sz w:val="28"/>
          <w:szCs w:val="28"/>
        </w:rPr>
      </w:pPr>
    </w:p>
    <w:p w14:paraId="3C73F333" w14:textId="427C06FA" w:rsidR="00BC16DE" w:rsidRDefault="007F2410" w:rsidP="007F2410">
      <w:pPr>
        <w:rPr>
          <w:ins w:id="224" w:author="Microsoft Office User" w:date="2017-03-20T10:40: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“Effort and courage are not enough without purpose and direction.”</w:t>
      </w:r>
    </w:p>
    <w:p w14:paraId="0FD06B45" w14:textId="4745D28E" w:rsidR="007F2410" w:rsidRDefault="00BC16DE" w:rsidP="007F2410">
      <w:pPr>
        <w:rPr>
          <w:rFonts w:ascii="Century Gothic" w:eastAsiaTheme="minorEastAsia" w:hAnsi="Century Gothic" w:cs="Helvetica Neue Light"/>
          <w:color w:val="101214"/>
          <w:sz w:val="28"/>
          <w:szCs w:val="28"/>
        </w:rPr>
      </w:pPr>
      <w:ins w:id="225" w:author="Microsoft Office User" w:date="2017-03-20T10:40:00Z">
        <w:r>
          <w:rPr>
            <w:rFonts w:ascii="Century Gothic" w:eastAsiaTheme="minorEastAsia" w:hAnsi="Century Gothic" w:cs="Helvetica Neue Light"/>
            <w:color w:val="101214"/>
            <w:sz w:val="28"/>
            <w:szCs w:val="28"/>
          </w:rPr>
          <w:t>~</w:t>
        </w:r>
      </w:ins>
      <w:r w:rsidR="007F2410">
        <w:rPr>
          <w:rFonts w:ascii="Century Gothic" w:eastAsiaTheme="minorEastAsia" w:hAnsi="Century Gothic" w:cs="Helvetica Neue Light"/>
          <w:color w:val="101214"/>
          <w:sz w:val="28"/>
          <w:szCs w:val="28"/>
        </w:rPr>
        <w:t>John F. Kennedy</w:t>
      </w:r>
    </w:p>
    <w:p w14:paraId="3EC58D9C" w14:textId="77777777" w:rsidR="007F2410" w:rsidRDefault="007F2410" w:rsidP="007F2410">
      <w:pPr>
        <w:rPr>
          <w:rFonts w:ascii="Century Gothic" w:eastAsiaTheme="minorEastAsia" w:hAnsi="Century Gothic" w:cs="Helvetica Neue Light"/>
          <w:color w:val="101214"/>
          <w:sz w:val="28"/>
          <w:szCs w:val="28"/>
        </w:rPr>
      </w:pPr>
    </w:p>
    <w:p w14:paraId="3BD679E1" w14:textId="77777777" w:rsidR="007F2410" w:rsidRDefault="007F2410" w:rsidP="007F2410">
      <w:pPr>
        <w:rPr>
          <w:rFonts w:ascii="Century Gothic" w:eastAsiaTheme="minorEastAsia" w:hAnsi="Century Gothic" w:cs="Helvetica Neue Light"/>
          <w:color w:val="101214"/>
          <w:sz w:val="28"/>
          <w:szCs w:val="28"/>
        </w:rPr>
      </w:pPr>
    </w:p>
    <w:p w14:paraId="27E2B1A3" w14:textId="77777777" w:rsidR="007F2410" w:rsidRPr="00820971" w:rsidRDefault="007F2410" w:rsidP="007F24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04109E3E" w14:textId="7A2EC5AE" w:rsidR="001A5ADC" w:rsidRDefault="001A5ADC">
      <w:pPr>
        <w:rPr>
          <w:rFonts w:ascii="Century Gothic" w:hAnsi="Century Gothic"/>
          <w:sz w:val="28"/>
          <w:szCs w:val="28"/>
        </w:rPr>
      </w:pPr>
      <w:r>
        <w:rPr>
          <w:rFonts w:ascii="Century Gothic" w:hAnsi="Century Gothic"/>
          <w:sz w:val="28"/>
          <w:szCs w:val="28"/>
        </w:rPr>
        <w:br w:type="page"/>
      </w:r>
    </w:p>
    <w:p w14:paraId="765A5BEE" w14:textId="77777777" w:rsidR="00A147BD" w:rsidRDefault="00A147BD" w:rsidP="001012FB">
      <w:pPr>
        <w:spacing w:line="360" w:lineRule="auto"/>
        <w:rPr>
          <w:rFonts w:ascii="Century Gothic" w:eastAsiaTheme="minorEastAsia" w:hAnsi="Century Gothic" w:cs="Helvetica Neue Light"/>
          <w:color w:val="101214"/>
          <w:sz w:val="28"/>
          <w:szCs w:val="28"/>
        </w:rPr>
      </w:pPr>
    </w:p>
    <w:p w14:paraId="52E560E2" w14:textId="77777777" w:rsidR="000550F6" w:rsidRDefault="000550F6" w:rsidP="000550F6">
      <w:pPr>
        <w:rPr>
          <w:rFonts w:ascii="Century Gothic" w:eastAsiaTheme="minorEastAsia" w:hAnsi="Century Gothic" w:cs="Helvetica Neue Light"/>
          <w:color w:val="101214"/>
          <w:sz w:val="28"/>
          <w:szCs w:val="28"/>
        </w:rPr>
      </w:pPr>
    </w:p>
    <w:p w14:paraId="5CAB620F" w14:textId="2B248EFF" w:rsidR="00BC16DE" w:rsidRDefault="000550F6" w:rsidP="000550F6">
      <w:pPr>
        <w:rPr>
          <w:ins w:id="226" w:author="Microsoft Office User" w:date="2017-03-20T10:40: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“The most dangerous thing about regret is you don’t feel it yet.”</w:t>
      </w:r>
    </w:p>
    <w:p w14:paraId="5D76B5E5" w14:textId="35DDB670" w:rsidR="000550F6" w:rsidRDefault="00BC16DE" w:rsidP="000550F6">
      <w:pPr>
        <w:rPr>
          <w:rFonts w:ascii="Century Gothic" w:eastAsiaTheme="minorEastAsia" w:hAnsi="Century Gothic" w:cs="Helvetica Neue Light"/>
          <w:color w:val="101214"/>
          <w:sz w:val="28"/>
          <w:szCs w:val="28"/>
        </w:rPr>
      </w:pPr>
      <w:ins w:id="227" w:author="Microsoft Office User" w:date="2017-03-20T10:40:00Z">
        <w:r>
          <w:rPr>
            <w:rFonts w:ascii="Century Gothic" w:eastAsiaTheme="minorEastAsia" w:hAnsi="Century Gothic" w:cs="Helvetica Neue Light"/>
            <w:color w:val="101214"/>
            <w:sz w:val="28"/>
            <w:szCs w:val="28"/>
          </w:rPr>
          <w:t>~</w:t>
        </w:r>
      </w:ins>
      <w:r w:rsidR="000550F6">
        <w:rPr>
          <w:rFonts w:ascii="Century Gothic" w:eastAsiaTheme="minorEastAsia" w:hAnsi="Century Gothic" w:cs="Helvetica Neue Light"/>
          <w:color w:val="101214"/>
          <w:sz w:val="28"/>
          <w:szCs w:val="28"/>
        </w:rPr>
        <w:t xml:space="preserve">Unknown </w:t>
      </w:r>
    </w:p>
    <w:p w14:paraId="2E2CF8B2" w14:textId="77777777" w:rsidR="000550F6" w:rsidRDefault="000550F6" w:rsidP="000550F6">
      <w:pPr>
        <w:rPr>
          <w:rFonts w:ascii="Century Gothic" w:eastAsiaTheme="minorEastAsia" w:hAnsi="Century Gothic" w:cs="Helvetica Neue Light"/>
          <w:color w:val="101214"/>
          <w:sz w:val="28"/>
          <w:szCs w:val="28"/>
        </w:rPr>
      </w:pPr>
    </w:p>
    <w:p w14:paraId="0E4D8ABA" w14:textId="77777777" w:rsidR="000550F6" w:rsidRDefault="000550F6" w:rsidP="000550F6">
      <w:pPr>
        <w:rPr>
          <w:rFonts w:ascii="Century Gothic" w:eastAsiaTheme="minorEastAsia" w:hAnsi="Century Gothic" w:cs="Helvetica Neue Light"/>
          <w:color w:val="101214"/>
          <w:sz w:val="28"/>
          <w:szCs w:val="28"/>
        </w:rPr>
      </w:pPr>
    </w:p>
    <w:p w14:paraId="4FCFAEAD" w14:textId="77777777" w:rsidR="000550F6" w:rsidRPr="00820971" w:rsidRDefault="000550F6" w:rsidP="000550F6">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5B3A8399" w14:textId="77777777" w:rsidR="000550F6" w:rsidRDefault="000550F6" w:rsidP="000550F6">
      <w:pPr>
        <w:spacing w:line="360" w:lineRule="auto"/>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 xml:space="preserve"> </w:t>
      </w:r>
    </w:p>
    <w:p w14:paraId="59CF2A11" w14:textId="77777777" w:rsidR="000550F6" w:rsidRDefault="000550F6">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0FFCA493" w14:textId="77777777" w:rsidR="00DA3FBA" w:rsidRDefault="00DA3FBA" w:rsidP="00DA3FBA">
      <w:pPr>
        <w:rPr>
          <w:rFonts w:ascii="Century Gothic" w:hAnsi="Century Gothic"/>
          <w:sz w:val="32"/>
          <w:szCs w:val="32"/>
        </w:rPr>
      </w:pPr>
    </w:p>
    <w:p w14:paraId="6A4251DF" w14:textId="77777777" w:rsidR="00DA3FBA" w:rsidRDefault="00DA3FBA" w:rsidP="00DA3FBA">
      <w:pPr>
        <w:rPr>
          <w:rFonts w:ascii="Century Gothic" w:hAnsi="Century Gothic"/>
          <w:sz w:val="32"/>
          <w:szCs w:val="32"/>
        </w:rPr>
      </w:pPr>
    </w:p>
    <w:p w14:paraId="0D4BDA3E" w14:textId="77777777" w:rsidR="00DA3FBA" w:rsidRDefault="00DA3FBA" w:rsidP="00DA3FBA">
      <w:pPr>
        <w:rPr>
          <w:rFonts w:ascii="Century Gothic" w:hAnsi="Century Gothic"/>
          <w:sz w:val="32"/>
          <w:szCs w:val="32"/>
        </w:rPr>
      </w:pPr>
    </w:p>
    <w:p w14:paraId="32002429" w14:textId="77777777" w:rsidR="00DA3FBA" w:rsidRDefault="00DA3FBA" w:rsidP="00DA3FBA">
      <w:pPr>
        <w:rPr>
          <w:rFonts w:ascii="Century Gothic" w:hAnsi="Century Gothic"/>
          <w:sz w:val="32"/>
          <w:szCs w:val="32"/>
        </w:rPr>
      </w:pPr>
    </w:p>
    <w:p w14:paraId="4A78161B" w14:textId="77777777" w:rsidR="00DA3FBA" w:rsidRDefault="00DA3FBA" w:rsidP="00DA3FBA">
      <w:pPr>
        <w:rPr>
          <w:rFonts w:ascii="Century Gothic" w:hAnsi="Century Gothic"/>
          <w:sz w:val="32"/>
          <w:szCs w:val="32"/>
        </w:rPr>
      </w:pPr>
    </w:p>
    <w:p w14:paraId="0682383C" w14:textId="77777777" w:rsidR="00DA3FBA" w:rsidRPr="00DA3FBA" w:rsidRDefault="00DA3FBA" w:rsidP="00DA3FBA">
      <w:pPr>
        <w:rPr>
          <w:rFonts w:ascii="Century Gothic" w:hAnsi="Century Gothic"/>
          <w:sz w:val="32"/>
          <w:szCs w:val="32"/>
        </w:rPr>
      </w:pPr>
      <w:r w:rsidRPr="00DA3FBA">
        <w:rPr>
          <w:rFonts w:ascii="Century Gothic" w:hAnsi="Century Gothic"/>
          <w:sz w:val="32"/>
          <w:szCs w:val="32"/>
        </w:rPr>
        <w:t>Feelings are not failure.</w:t>
      </w:r>
    </w:p>
    <w:p w14:paraId="322C8494" w14:textId="4CB40C32" w:rsidR="00DA3FBA" w:rsidRDefault="00DA3FBA">
      <w:pPr>
        <w:rPr>
          <w:rFonts w:ascii="Century Gothic" w:hAnsi="Century Gothic"/>
        </w:rPr>
      </w:pPr>
      <w:r>
        <w:rPr>
          <w:rFonts w:ascii="Century Gothic" w:hAnsi="Century Gothic"/>
        </w:rPr>
        <w:br w:type="page"/>
      </w:r>
    </w:p>
    <w:p w14:paraId="3244AF0F" w14:textId="77777777" w:rsidR="007069A5" w:rsidRPr="00820971" w:rsidRDefault="007069A5" w:rsidP="007069A5">
      <w:pPr>
        <w:rPr>
          <w:rFonts w:ascii="Century Gothic" w:hAnsi="Century Gothic"/>
        </w:rPr>
      </w:pPr>
    </w:p>
    <w:p w14:paraId="55E4FADD" w14:textId="77777777" w:rsidR="007069A5" w:rsidRPr="00820971" w:rsidRDefault="007069A5" w:rsidP="007069A5">
      <w:pPr>
        <w:rPr>
          <w:rFonts w:ascii="Century Gothic" w:hAnsi="Century Gothic"/>
        </w:rPr>
      </w:pPr>
    </w:p>
    <w:p w14:paraId="15ACAA20" w14:textId="348E8EE0" w:rsidR="00BC16DE" w:rsidRDefault="00DA3FBA" w:rsidP="00DA3FBA">
      <w:pPr>
        <w:rPr>
          <w:ins w:id="228" w:author="Microsoft Office User" w:date="2017-03-20T10:40:00Z"/>
          <w:rFonts w:ascii="Century Gothic" w:hAnsi="Century Gothic"/>
          <w:sz w:val="28"/>
          <w:szCs w:val="28"/>
        </w:rPr>
      </w:pPr>
      <w:r w:rsidRPr="00556AC9">
        <w:rPr>
          <w:rFonts w:ascii="Century Gothic" w:hAnsi="Century Gothic"/>
          <w:sz w:val="28"/>
          <w:szCs w:val="28"/>
        </w:rPr>
        <w:t>“Don't you dare shrink yourself for someone else's comfort. Do not become small for people who refuse to grow.”</w:t>
      </w:r>
    </w:p>
    <w:p w14:paraId="0A98D392" w14:textId="1C075363" w:rsidR="00DA3FBA" w:rsidRDefault="00BC16DE" w:rsidP="00DA3FBA">
      <w:pPr>
        <w:rPr>
          <w:rFonts w:ascii="Century Gothic" w:hAnsi="Century Gothic"/>
          <w:sz w:val="28"/>
          <w:szCs w:val="28"/>
        </w:rPr>
      </w:pPr>
      <w:ins w:id="229" w:author="Microsoft Office User" w:date="2017-03-20T10:40:00Z">
        <w:r>
          <w:rPr>
            <w:rFonts w:ascii="Century Gothic" w:hAnsi="Century Gothic"/>
            <w:sz w:val="28"/>
            <w:szCs w:val="28"/>
          </w:rPr>
          <w:t>~</w:t>
        </w:r>
      </w:ins>
      <w:r w:rsidR="00DA3FBA" w:rsidRPr="00556AC9">
        <w:rPr>
          <w:rFonts w:ascii="Century Gothic" w:hAnsi="Century Gothic"/>
          <w:sz w:val="28"/>
          <w:szCs w:val="28"/>
        </w:rPr>
        <w:t>Anonymous</w:t>
      </w:r>
    </w:p>
    <w:p w14:paraId="22EC7022" w14:textId="77777777" w:rsidR="00DA3FBA" w:rsidRPr="00820971" w:rsidRDefault="00DA3FBA" w:rsidP="00DA3FBA">
      <w:pPr>
        <w:rPr>
          <w:rFonts w:ascii="Century Gothic" w:hAnsi="Century Gothic"/>
          <w:sz w:val="28"/>
          <w:szCs w:val="28"/>
        </w:rPr>
      </w:pPr>
    </w:p>
    <w:p w14:paraId="23F94DB9" w14:textId="77777777" w:rsidR="00DA3FBA" w:rsidRPr="00820971" w:rsidRDefault="00DA3FBA" w:rsidP="00DA3FBA">
      <w:pPr>
        <w:spacing w:line="360" w:lineRule="auto"/>
        <w:rPr>
          <w:rFonts w:ascii="Century Gothic" w:hAnsi="Century Gothic"/>
          <w:sz w:val="28"/>
          <w:szCs w:val="28"/>
        </w:rPr>
      </w:pPr>
    </w:p>
    <w:p w14:paraId="2E278933" w14:textId="77777777" w:rsidR="00DA3FBA" w:rsidRPr="00820971" w:rsidRDefault="00DA3FBA" w:rsidP="00DA3FBA">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1FC6A674" w14:textId="77777777" w:rsidR="00DA3FBA" w:rsidRDefault="00DA3FBA">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7877DD31" w14:textId="77777777" w:rsidR="00A02512" w:rsidRPr="00820971" w:rsidRDefault="00A02512" w:rsidP="00A02512">
      <w:pPr>
        <w:widowControl w:val="0"/>
        <w:autoSpaceDE w:val="0"/>
        <w:autoSpaceDN w:val="0"/>
        <w:adjustRightInd w:val="0"/>
        <w:rPr>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lastRenderedPageBreak/>
        <w:t>“We cultivate love when we allow our most vulnerable and powerful selves to be deeply seen and known, and when we honor the spiritual connection that grows from that offering with trust, respect, kindness and affection.</w:t>
      </w:r>
    </w:p>
    <w:p w14:paraId="296D8FC5" w14:textId="77777777" w:rsidR="00A02512" w:rsidRPr="00820971" w:rsidRDefault="00A02512" w:rsidP="00A02512">
      <w:pPr>
        <w:widowControl w:val="0"/>
        <w:autoSpaceDE w:val="0"/>
        <w:autoSpaceDN w:val="0"/>
        <w:adjustRightInd w:val="0"/>
        <w:rPr>
          <w:rFonts w:ascii="Century Gothic" w:eastAsiaTheme="minorEastAsia" w:hAnsi="Century Gothic" w:cs="Merriweather-Regular"/>
          <w:color w:val="131313"/>
          <w:sz w:val="28"/>
          <w:szCs w:val="28"/>
        </w:rPr>
      </w:pPr>
    </w:p>
    <w:p w14:paraId="6B3152DA" w14:textId="77777777" w:rsidR="00A02512" w:rsidRPr="00820971" w:rsidRDefault="00A02512" w:rsidP="00A02512">
      <w:pPr>
        <w:widowControl w:val="0"/>
        <w:autoSpaceDE w:val="0"/>
        <w:autoSpaceDN w:val="0"/>
        <w:adjustRightInd w:val="0"/>
        <w:rPr>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Love is not something we give or get; it is something that we nurture and grow, a connection that can only be cultivated between two people when it exists within each one of them – we can only love others as much as we love ourselves.</w:t>
      </w:r>
    </w:p>
    <w:p w14:paraId="5E4470AD" w14:textId="77777777" w:rsidR="00A02512" w:rsidRPr="00820971" w:rsidRDefault="00A02512" w:rsidP="00A02512">
      <w:pPr>
        <w:widowControl w:val="0"/>
        <w:autoSpaceDE w:val="0"/>
        <w:autoSpaceDN w:val="0"/>
        <w:adjustRightInd w:val="0"/>
        <w:rPr>
          <w:rFonts w:ascii="Century Gothic" w:eastAsiaTheme="minorEastAsia" w:hAnsi="Century Gothic" w:cs="Merriweather-Regular"/>
          <w:color w:val="131313"/>
          <w:sz w:val="28"/>
          <w:szCs w:val="28"/>
        </w:rPr>
      </w:pPr>
    </w:p>
    <w:p w14:paraId="6016B48F" w14:textId="52C5586C" w:rsidR="00BC16DE" w:rsidRDefault="00A02512" w:rsidP="00A02512">
      <w:pPr>
        <w:widowControl w:val="0"/>
        <w:autoSpaceDE w:val="0"/>
        <w:autoSpaceDN w:val="0"/>
        <w:adjustRightInd w:val="0"/>
        <w:rPr>
          <w:ins w:id="230" w:author="Microsoft Office User" w:date="2017-03-20T10:40: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 xml:space="preserve">Shame, blame, disrespect, </w:t>
      </w:r>
      <w:r w:rsidRPr="00820971">
        <w:rPr>
          <w:rFonts w:ascii="Century Gothic" w:eastAsiaTheme="minorEastAsia" w:hAnsi="Century Gothic" w:cs="Merriweather-Regular"/>
          <w:color w:val="131313"/>
          <w:sz w:val="28"/>
          <w:szCs w:val="28"/>
        </w:rPr>
        <w:lastRenderedPageBreak/>
        <w:t>betrayal, and the withholding of affection damage the roots from which love grows. Love can only survive these injuries if they are acknowledged, healed and rare.</w:t>
      </w:r>
      <w:r>
        <w:rPr>
          <w:rFonts w:ascii="Century Gothic" w:eastAsiaTheme="minorEastAsia" w:hAnsi="Century Gothic" w:cs="Merriweather-Regular"/>
          <w:color w:val="131313"/>
          <w:sz w:val="28"/>
          <w:szCs w:val="28"/>
        </w:rPr>
        <w:t>”</w:t>
      </w:r>
    </w:p>
    <w:p w14:paraId="02A383E1" w14:textId="421C4D11" w:rsidR="00A02512" w:rsidRPr="00820971" w:rsidRDefault="00BC16DE" w:rsidP="00A02512">
      <w:pPr>
        <w:widowControl w:val="0"/>
        <w:autoSpaceDE w:val="0"/>
        <w:autoSpaceDN w:val="0"/>
        <w:adjustRightInd w:val="0"/>
        <w:rPr>
          <w:rFonts w:ascii="Century Gothic" w:hAnsi="Century Gothic"/>
          <w:sz w:val="28"/>
          <w:szCs w:val="28"/>
        </w:rPr>
      </w:pPr>
      <w:ins w:id="231" w:author="Microsoft Office User" w:date="2017-03-20T10:40:00Z">
        <w:r>
          <w:rPr>
            <w:rFonts w:ascii="Century Gothic" w:eastAsiaTheme="minorEastAsia" w:hAnsi="Century Gothic" w:cs="Merriweather-Regular"/>
            <w:color w:val="131313"/>
            <w:sz w:val="28"/>
            <w:szCs w:val="28"/>
          </w:rPr>
          <w:t>~</w:t>
        </w:r>
      </w:ins>
      <w:ins w:id="232" w:author="Melanie Curtis" w:date="2017-03-22T15:33:00Z">
        <w:r w:rsidR="001A61A9" w:rsidRPr="001A61A9">
          <w:rPr>
            <w:rFonts w:ascii="Century Gothic" w:eastAsiaTheme="minorEastAsia" w:hAnsi="Century Gothic" w:cs="Merriweather-Regular"/>
            <w:color w:val="131313"/>
            <w:sz w:val="28"/>
            <w:szCs w:val="28"/>
          </w:rPr>
          <w:t xml:space="preserve"> </w:t>
        </w:r>
        <w:proofErr w:type="spellStart"/>
        <w:r w:rsidR="001A61A9">
          <w:rPr>
            <w:rFonts w:ascii="Century Gothic" w:eastAsiaTheme="minorEastAsia" w:hAnsi="Century Gothic" w:cs="Merriweather-Regular"/>
            <w:color w:val="131313"/>
            <w:sz w:val="28"/>
            <w:szCs w:val="28"/>
          </w:rPr>
          <w:t>Brené</w:t>
        </w:r>
      </w:ins>
      <w:proofErr w:type="spellEnd"/>
      <w:r w:rsidR="00A02512">
        <w:rPr>
          <w:rFonts w:ascii="Century Gothic" w:eastAsiaTheme="minorEastAsia" w:hAnsi="Century Gothic" w:cs="Merriweather-Regular"/>
          <w:color w:val="131313"/>
          <w:sz w:val="28"/>
          <w:szCs w:val="28"/>
        </w:rPr>
        <w:t xml:space="preserve"> Brown</w:t>
      </w:r>
    </w:p>
    <w:p w14:paraId="62DE1BEA" w14:textId="77777777" w:rsidR="00BF1D81" w:rsidRDefault="00BF1D81" w:rsidP="007069A5">
      <w:pPr>
        <w:rPr>
          <w:rFonts w:ascii="Century Gothic" w:hAnsi="Century Gothic"/>
          <w:sz w:val="28"/>
          <w:szCs w:val="28"/>
        </w:rPr>
      </w:pPr>
    </w:p>
    <w:p w14:paraId="4C8F8DA0" w14:textId="77777777" w:rsidR="00A02512" w:rsidRDefault="00A02512" w:rsidP="007069A5">
      <w:pPr>
        <w:rPr>
          <w:rFonts w:ascii="Century Gothic" w:hAnsi="Century Gothic"/>
          <w:sz w:val="28"/>
          <w:szCs w:val="28"/>
        </w:rPr>
      </w:pPr>
    </w:p>
    <w:p w14:paraId="752F365F" w14:textId="77777777" w:rsidR="00A02512" w:rsidRDefault="00A02512" w:rsidP="007069A5">
      <w:pPr>
        <w:rPr>
          <w:rFonts w:ascii="Century Gothic" w:hAnsi="Century Gothic"/>
          <w:sz w:val="28"/>
          <w:szCs w:val="28"/>
        </w:rPr>
      </w:pPr>
    </w:p>
    <w:p w14:paraId="3A76A89C" w14:textId="77777777" w:rsidR="00A02512" w:rsidRPr="00820971" w:rsidRDefault="00A02512" w:rsidP="00A0251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_____________________________________________________________________________________________________________________________</w:t>
      </w:r>
    </w:p>
    <w:p w14:paraId="3A39120F" w14:textId="77777777" w:rsidR="00A02512" w:rsidRPr="00820971" w:rsidRDefault="00A02512" w:rsidP="007069A5">
      <w:pPr>
        <w:rPr>
          <w:rFonts w:ascii="Century Gothic" w:hAnsi="Century Gothic"/>
          <w:sz w:val="28"/>
          <w:szCs w:val="28"/>
        </w:rPr>
      </w:pPr>
    </w:p>
    <w:p w14:paraId="6885D885" w14:textId="50E9152A" w:rsidR="007069A5" w:rsidRPr="00820971" w:rsidRDefault="007069A5" w:rsidP="007069A5">
      <w:pPr>
        <w:spacing w:line="360" w:lineRule="auto"/>
        <w:rPr>
          <w:rFonts w:ascii="Century Gothic" w:hAnsi="Century Gothic"/>
          <w:sz w:val="28"/>
          <w:szCs w:val="28"/>
        </w:rPr>
      </w:pPr>
      <w:r w:rsidRPr="00820971">
        <w:rPr>
          <w:rFonts w:ascii="Century Gothic" w:hAnsi="Century Gothic"/>
          <w:sz w:val="28"/>
          <w:szCs w:val="28"/>
        </w:rPr>
        <w:br w:type="page"/>
      </w:r>
    </w:p>
    <w:p w14:paraId="4F840162" w14:textId="77777777" w:rsidR="007069A5" w:rsidRPr="00820971" w:rsidRDefault="007069A5" w:rsidP="007069A5">
      <w:pPr>
        <w:rPr>
          <w:rFonts w:ascii="Century Gothic" w:hAnsi="Century Gothic"/>
        </w:rPr>
      </w:pPr>
    </w:p>
    <w:p w14:paraId="00CF78BA" w14:textId="77777777" w:rsidR="00BD77C3" w:rsidRDefault="00BD77C3" w:rsidP="007069A5">
      <w:pPr>
        <w:rPr>
          <w:rFonts w:ascii="Century Gothic" w:hAnsi="Century Gothic"/>
          <w:sz w:val="28"/>
          <w:szCs w:val="28"/>
        </w:rPr>
      </w:pPr>
    </w:p>
    <w:p w14:paraId="32572534" w14:textId="77777777" w:rsidR="00BD77C3" w:rsidRDefault="00BD77C3" w:rsidP="007069A5">
      <w:pPr>
        <w:rPr>
          <w:rFonts w:ascii="Century Gothic" w:hAnsi="Century Gothic"/>
          <w:sz w:val="28"/>
          <w:szCs w:val="28"/>
        </w:rPr>
      </w:pPr>
    </w:p>
    <w:p w14:paraId="543B071E" w14:textId="77777777" w:rsidR="00BD77C3" w:rsidRDefault="00BD77C3" w:rsidP="007069A5">
      <w:pPr>
        <w:rPr>
          <w:rFonts w:ascii="Century Gothic" w:hAnsi="Century Gothic"/>
          <w:sz w:val="28"/>
          <w:szCs w:val="28"/>
        </w:rPr>
      </w:pPr>
    </w:p>
    <w:p w14:paraId="778CFD53" w14:textId="77777777" w:rsidR="00BD77C3" w:rsidRDefault="00BD77C3" w:rsidP="007069A5">
      <w:pPr>
        <w:rPr>
          <w:rFonts w:ascii="Century Gothic" w:hAnsi="Century Gothic"/>
          <w:sz w:val="28"/>
          <w:szCs w:val="28"/>
        </w:rPr>
      </w:pPr>
    </w:p>
    <w:p w14:paraId="12584296" w14:textId="77DDF981" w:rsidR="00BC16DE" w:rsidRDefault="00BD77C3" w:rsidP="007069A5">
      <w:pPr>
        <w:rPr>
          <w:ins w:id="233" w:author="Microsoft Office User" w:date="2017-03-20T10:40:00Z"/>
          <w:rFonts w:ascii="Century Gothic" w:hAnsi="Century Gothic"/>
          <w:sz w:val="28"/>
          <w:szCs w:val="28"/>
        </w:rPr>
      </w:pPr>
      <w:r w:rsidRPr="00BD77C3">
        <w:rPr>
          <w:rFonts w:ascii="Century Gothic" w:hAnsi="Century Gothic"/>
          <w:sz w:val="28"/>
          <w:szCs w:val="28"/>
        </w:rPr>
        <w:t>“I’m here to kick ass and drink whiskey. And pilgrim, I’m all out of whiskey.”</w:t>
      </w:r>
    </w:p>
    <w:p w14:paraId="1635F73A" w14:textId="5EFF30F5" w:rsidR="00BD77C3" w:rsidRDefault="00BC16DE" w:rsidP="007069A5">
      <w:pPr>
        <w:rPr>
          <w:rFonts w:ascii="Century Gothic" w:hAnsi="Century Gothic"/>
          <w:sz w:val="28"/>
          <w:szCs w:val="28"/>
        </w:rPr>
      </w:pPr>
      <w:ins w:id="234" w:author="Microsoft Office User" w:date="2017-03-20T10:40:00Z">
        <w:r>
          <w:rPr>
            <w:rFonts w:ascii="Century Gothic" w:hAnsi="Century Gothic"/>
            <w:sz w:val="28"/>
            <w:szCs w:val="28"/>
          </w:rPr>
          <w:t>~</w:t>
        </w:r>
      </w:ins>
      <w:r w:rsidR="00BD77C3" w:rsidRPr="00BD77C3">
        <w:rPr>
          <w:rFonts w:ascii="Century Gothic" w:hAnsi="Century Gothic"/>
          <w:sz w:val="28"/>
          <w:szCs w:val="28"/>
        </w:rPr>
        <w:t>John Wayne</w:t>
      </w:r>
    </w:p>
    <w:p w14:paraId="1321553B" w14:textId="77777777" w:rsidR="00BD77C3" w:rsidRDefault="00BD77C3">
      <w:pPr>
        <w:rPr>
          <w:rFonts w:ascii="Century Gothic" w:hAnsi="Century Gothic"/>
          <w:sz w:val="28"/>
          <w:szCs w:val="28"/>
        </w:rPr>
      </w:pPr>
      <w:r>
        <w:rPr>
          <w:rFonts w:ascii="Century Gothic" w:hAnsi="Century Gothic"/>
          <w:sz w:val="28"/>
          <w:szCs w:val="28"/>
        </w:rPr>
        <w:br w:type="page"/>
      </w:r>
    </w:p>
    <w:p w14:paraId="1FE7CF1B" w14:textId="77777777" w:rsidR="007069A5" w:rsidRPr="00BD77C3" w:rsidRDefault="007069A5" w:rsidP="007069A5">
      <w:pPr>
        <w:rPr>
          <w:rFonts w:ascii="Century Gothic" w:hAnsi="Century Gothic"/>
          <w:sz w:val="28"/>
          <w:szCs w:val="28"/>
        </w:rPr>
      </w:pPr>
    </w:p>
    <w:p w14:paraId="3832C5F3" w14:textId="77777777" w:rsidR="00BD77C3" w:rsidRDefault="00BD77C3" w:rsidP="00BD77C3">
      <w:pPr>
        <w:rPr>
          <w:rFonts w:ascii="Century Gothic" w:hAnsi="Century Gothic"/>
          <w:sz w:val="28"/>
          <w:szCs w:val="28"/>
        </w:rPr>
      </w:pPr>
    </w:p>
    <w:p w14:paraId="0EE0C310" w14:textId="77777777" w:rsidR="00BD77C3" w:rsidRDefault="00BD77C3" w:rsidP="00BD77C3">
      <w:pPr>
        <w:rPr>
          <w:rFonts w:ascii="Century Gothic" w:hAnsi="Century Gothic"/>
          <w:sz w:val="28"/>
          <w:szCs w:val="28"/>
        </w:rPr>
      </w:pPr>
    </w:p>
    <w:p w14:paraId="5FA7F0BC" w14:textId="77777777" w:rsidR="00BD77C3" w:rsidRDefault="00BD77C3" w:rsidP="00BD77C3">
      <w:pPr>
        <w:rPr>
          <w:rFonts w:ascii="Century Gothic" w:hAnsi="Century Gothic"/>
          <w:sz w:val="28"/>
          <w:szCs w:val="28"/>
        </w:rPr>
      </w:pPr>
    </w:p>
    <w:p w14:paraId="7F06173E" w14:textId="0453A4EA" w:rsidR="00BC16DE" w:rsidRDefault="00BD77C3" w:rsidP="00BD77C3">
      <w:pPr>
        <w:rPr>
          <w:ins w:id="235" w:author="Microsoft Office User" w:date="2017-03-20T10:40:00Z"/>
          <w:rFonts w:ascii="Century Gothic" w:hAnsi="Century Gothic"/>
          <w:sz w:val="28"/>
          <w:szCs w:val="28"/>
        </w:rPr>
      </w:pPr>
      <w:r w:rsidRPr="00BD77C3">
        <w:rPr>
          <w:rFonts w:ascii="Century Gothic" w:hAnsi="Century Gothic"/>
          <w:sz w:val="28"/>
          <w:szCs w:val="28"/>
        </w:rPr>
        <w:t>“Dynamite ham.”</w:t>
      </w:r>
    </w:p>
    <w:p w14:paraId="1205B4E3" w14:textId="27B6A979" w:rsidR="00BD77C3" w:rsidRPr="00BD77C3" w:rsidRDefault="00BC16DE" w:rsidP="00BD77C3">
      <w:pPr>
        <w:rPr>
          <w:rFonts w:ascii="Century Gothic" w:hAnsi="Century Gothic"/>
          <w:sz w:val="28"/>
          <w:szCs w:val="28"/>
        </w:rPr>
      </w:pPr>
      <w:ins w:id="236" w:author="Microsoft Office User" w:date="2017-03-20T10:40:00Z">
        <w:r>
          <w:rPr>
            <w:rFonts w:ascii="Century Gothic" w:hAnsi="Century Gothic"/>
            <w:sz w:val="28"/>
            <w:szCs w:val="28"/>
          </w:rPr>
          <w:t>~</w:t>
        </w:r>
      </w:ins>
      <w:r w:rsidR="00BD77C3" w:rsidRPr="00BD77C3">
        <w:rPr>
          <w:rFonts w:ascii="Century Gothic" w:hAnsi="Century Gothic"/>
          <w:sz w:val="28"/>
          <w:szCs w:val="28"/>
        </w:rPr>
        <w:t>Woody Allen</w:t>
      </w:r>
    </w:p>
    <w:p w14:paraId="14B44714" w14:textId="77777777" w:rsidR="00BD77C3" w:rsidRPr="00820971" w:rsidRDefault="00BD77C3" w:rsidP="00BD77C3">
      <w:pPr>
        <w:rPr>
          <w:rFonts w:ascii="Century Gothic" w:hAnsi="Century Gothic" w:cs="Times New Roman"/>
          <w:sz w:val="40"/>
          <w:szCs w:val="40"/>
        </w:rPr>
      </w:pPr>
    </w:p>
    <w:p w14:paraId="63177499" w14:textId="77777777" w:rsidR="00BD77C3" w:rsidRPr="00820971" w:rsidRDefault="00BD77C3" w:rsidP="00BD77C3">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15E1037A" w14:textId="77777777" w:rsidR="00BD77C3" w:rsidRPr="00820971" w:rsidRDefault="00BD77C3" w:rsidP="00BD77C3">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2F5A31C1" w14:textId="744F1664" w:rsidR="00BD77C3" w:rsidRDefault="00BD77C3">
      <w:pPr>
        <w:rPr>
          <w:rFonts w:ascii="Century Gothic" w:hAnsi="Century Gothic"/>
        </w:rPr>
      </w:pPr>
      <w:r>
        <w:rPr>
          <w:rFonts w:ascii="Century Gothic" w:hAnsi="Century Gothic"/>
        </w:rPr>
        <w:br w:type="page"/>
      </w:r>
    </w:p>
    <w:p w14:paraId="7831C04C" w14:textId="77777777" w:rsidR="00F61022" w:rsidRPr="00820971" w:rsidRDefault="00F61022" w:rsidP="007069A5">
      <w:pPr>
        <w:rPr>
          <w:rFonts w:ascii="Century Gothic" w:hAnsi="Century Gothic"/>
        </w:rPr>
      </w:pPr>
    </w:p>
    <w:p w14:paraId="48F5032A" w14:textId="2FE17AD3" w:rsidR="00F61022" w:rsidRPr="00F61022" w:rsidRDefault="00F61022" w:rsidP="00A02512">
      <w:pPr>
        <w:rPr>
          <w:rFonts w:ascii="Century Gothic" w:eastAsiaTheme="minorEastAsia" w:hAnsi="Century Gothic" w:cs="Helvetica Neue Light"/>
          <w:color w:val="101214"/>
          <w:sz w:val="28"/>
          <w:szCs w:val="28"/>
        </w:rPr>
      </w:pPr>
      <w:r w:rsidRPr="00F61022">
        <w:rPr>
          <w:rFonts w:ascii="Century Gothic" w:hAnsi="Century Gothic"/>
          <w:sz w:val="28"/>
          <w:szCs w:val="28"/>
        </w:rPr>
        <w:t>We never know when the people we’ve met along the way will become our friends. We never know when friends will become our good friends, or when good friends will become our family. Deepening our connections with the people on our path can be organic happenstance or opportunities we make effort to effect. Either way, we get more and give more and that’s the good stuff. Just like in skydiving, keep your eyes and your heart open.</w:t>
      </w:r>
    </w:p>
    <w:p w14:paraId="7A8733F7" w14:textId="27AB2709" w:rsidR="00F61022" w:rsidRDefault="00F6102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C054ED2" w14:textId="77777777" w:rsidR="00F61022" w:rsidRDefault="00F61022" w:rsidP="00A02512">
      <w:pPr>
        <w:rPr>
          <w:rFonts w:ascii="Century Gothic" w:eastAsiaTheme="minorEastAsia" w:hAnsi="Century Gothic" w:cs="Helvetica Neue Light"/>
          <w:color w:val="101214"/>
          <w:sz w:val="28"/>
          <w:szCs w:val="28"/>
        </w:rPr>
      </w:pPr>
    </w:p>
    <w:p w14:paraId="767F781A" w14:textId="77777777" w:rsidR="00F61022" w:rsidRDefault="00F61022" w:rsidP="00A02512">
      <w:pPr>
        <w:rPr>
          <w:rFonts w:ascii="Century Gothic" w:eastAsiaTheme="minorEastAsia" w:hAnsi="Century Gothic" w:cs="Helvetica Neue Light"/>
          <w:color w:val="101214"/>
          <w:sz w:val="28"/>
          <w:szCs w:val="28"/>
        </w:rPr>
      </w:pPr>
    </w:p>
    <w:p w14:paraId="132F776E" w14:textId="77777777" w:rsidR="00F61022" w:rsidRDefault="00F61022" w:rsidP="00A02512">
      <w:pPr>
        <w:rPr>
          <w:rFonts w:ascii="Century Gothic" w:eastAsiaTheme="minorEastAsia" w:hAnsi="Century Gothic" w:cs="Helvetica Neue Light"/>
          <w:color w:val="101214"/>
          <w:sz w:val="28"/>
          <w:szCs w:val="28"/>
        </w:rPr>
      </w:pPr>
    </w:p>
    <w:p w14:paraId="1F0585B7" w14:textId="77777777" w:rsidR="00F61022" w:rsidRDefault="00F61022" w:rsidP="00A02512">
      <w:pPr>
        <w:rPr>
          <w:rFonts w:ascii="Century Gothic" w:eastAsiaTheme="minorEastAsia" w:hAnsi="Century Gothic" w:cs="Helvetica Neue Light"/>
          <w:color w:val="101214"/>
          <w:sz w:val="28"/>
          <w:szCs w:val="28"/>
        </w:rPr>
      </w:pPr>
    </w:p>
    <w:p w14:paraId="17EA545E" w14:textId="77777777" w:rsidR="001A61A9" w:rsidRDefault="00A02512" w:rsidP="00A02512">
      <w:pPr>
        <w:rPr>
          <w:ins w:id="237" w:author="Melanie Curtis" w:date="2017-03-22T15:34: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 xml:space="preserve">"Choose people who lift you up." </w:t>
      </w:r>
    </w:p>
    <w:p w14:paraId="648579D2" w14:textId="6BB09ADE" w:rsidR="00A02512" w:rsidRDefault="001A61A9" w:rsidP="00A02512">
      <w:pPr>
        <w:rPr>
          <w:rFonts w:ascii="Century Gothic" w:eastAsiaTheme="minorEastAsia" w:hAnsi="Century Gothic" w:cs="Helvetica Neue Light"/>
          <w:color w:val="101214"/>
          <w:sz w:val="28"/>
          <w:szCs w:val="28"/>
        </w:rPr>
      </w:pPr>
      <w:ins w:id="238" w:author="Melanie Curtis" w:date="2017-03-22T15:34:00Z">
        <w:r>
          <w:rPr>
            <w:rFonts w:ascii="Century Gothic" w:eastAsiaTheme="minorEastAsia" w:hAnsi="Century Gothic" w:cs="Helvetica Neue Light"/>
            <w:color w:val="101214"/>
            <w:sz w:val="28"/>
            <w:szCs w:val="28"/>
          </w:rPr>
          <w:t>~</w:t>
        </w:r>
      </w:ins>
      <w:r w:rsidR="00A02512" w:rsidRPr="00820971">
        <w:rPr>
          <w:rFonts w:ascii="Century Gothic" w:eastAsiaTheme="minorEastAsia" w:hAnsi="Century Gothic" w:cs="Helvetica Neue Light"/>
          <w:color w:val="101214"/>
          <w:sz w:val="28"/>
          <w:szCs w:val="28"/>
        </w:rPr>
        <w:t>Michelle Obama</w:t>
      </w:r>
    </w:p>
    <w:p w14:paraId="1EA15C24" w14:textId="77777777" w:rsidR="00F61022" w:rsidRDefault="00F61022" w:rsidP="00A02512">
      <w:pPr>
        <w:rPr>
          <w:rFonts w:ascii="Century Gothic" w:eastAsiaTheme="minorEastAsia" w:hAnsi="Century Gothic" w:cs="Helvetica Neue Light"/>
          <w:color w:val="101214"/>
          <w:sz w:val="28"/>
          <w:szCs w:val="28"/>
        </w:rPr>
      </w:pPr>
    </w:p>
    <w:p w14:paraId="2F58A35A" w14:textId="77777777" w:rsidR="00F61022" w:rsidRDefault="00F61022" w:rsidP="00A02512">
      <w:pPr>
        <w:rPr>
          <w:rFonts w:ascii="Century Gothic" w:eastAsiaTheme="minorEastAsia" w:hAnsi="Century Gothic" w:cs="Helvetica Neue Light"/>
          <w:color w:val="101214"/>
          <w:sz w:val="28"/>
          <w:szCs w:val="28"/>
        </w:rPr>
      </w:pPr>
    </w:p>
    <w:p w14:paraId="3233901B" w14:textId="77777777" w:rsidR="007069A5" w:rsidRPr="00820971" w:rsidRDefault="007069A5" w:rsidP="007069A5">
      <w:pPr>
        <w:rPr>
          <w:rFonts w:ascii="Century Gothic" w:hAnsi="Century Gothic"/>
        </w:rPr>
      </w:pPr>
    </w:p>
    <w:p w14:paraId="7F749C36" w14:textId="77777777" w:rsidR="00F61022" w:rsidRPr="00820971" w:rsidRDefault="00F61022" w:rsidP="00F6102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3799B429" w14:textId="77777777" w:rsidR="00F61022" w:rsidRPr="00820971" w:rsidRDefault="00F61022" w:rsidP="00F6102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5CEE6D84" w14:textId="5D695A9B" w:rsidR="007069A5" w:rsidRPr="00820971" w:rsidRDefault="007069A5" w:rsidP="007069A5">
      <w:pPr>
        <w:spacing w:line="360" w:lineRule="auto"/>
        <w:rPr>
          <w:rFonts w:ascii="Century Gothic" w:hAnsi="Century Gothic"/>
          <w:sz w:val="28"/>
          <w:szCs w:val="28"/>
        </w:rPr>
      </w:pPr>
      <w:r w:rsidRPr="00820971">
        <w:rPr>
          <w:rFonts w:ascii="Century Gothic" w:hAnsi="Century Gothic"/>
          <w:sz w:val="28"/>
          <w:szCs w:val="28"/>
        </w:rPr>
        <w:br w:type="page"/>
      </w:r>
    </w:p>
    <w:p w14:paraId="2DC5D2BD" w14:textId="77777777" w:rsidR="007069A5" w:rsidRPr="00820971" w:rsidRDefault="007069A5" w:rsidP="007069A5">
      <w:pPr>
        <w:spacing w:line="360" w:lineRule="auto"/>
        <w:rPr>
          <w:rFonts w:ascii="Century Gothic" w:hAnsi="Century Gothic"/>
          <w:sz w:val="28"/>
          <w:szCs w:val="28"/>
        </w:rPr>
      </w:pPr>
    </w:p>
    <w:p w14:paraId="0FB7DC39" w14:textId="40B7B644" w:rsidR="00A02512" w:rsidRPr="00820971" w:rsidRDefault="00A02512" w:rsidP="00A02512">
      <w:pPr>
        <w:widowControl w:val="0"/>
        <w:autoSpaceDE w:val="0"/>
        <w:autoSpaceDN w:val="0"/>
        <w:adjustRightInd w:val="0"/>
        <w:rPr>
          <w:rFonts w:ascii="Century Gothic" w:hAnsi="Century Gothic"/>
          <w:sz w:val="28"/>
          <w:szCs w:val="28"/>
        </w:rPr>
      </w:pPr>
    </w:p>
    <w:p w14:paraId="25905BDA" w14:textId="71322AA2" w:rsidR="00BC16DE" w:rsidRDefault="00454910" w:rsidP="00454910">
      <w:pPr>
        <w:rPr>
          <w:ins w:id="239"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"There's something liberating about not pretending. Dare to embarrass yourself. Risk.</w:t>
      </w:r>
      <w:r>
        <w:rPr>
          <w:rFonts w:ascii="Century Gothic" w:eastAsiaTheme="minorEastAsia" w:hAnsi="Century Gothic" w:cs="Helvetica Neue Light"/>
          <w:color w:val="101214"/>
          <w:sz w:val="28"/>
          <w:szCs w:val="28"/>
        </w:rPr>
        <w:t>”</w:t>
      </w:r>
    </w:p>
    <w:p w14:paraId="5CF62795" w14:textId="2E208C51" w:rsidR="00454910" w:rsidRDefault="00BC16DE" w:rsidP="00454910">
      <w:pPr>
        <w:rPr>
          <w:rFonts w:ascii="Century Gothic" w:eastAsiaTheme="minorEastAsia" w:hAnsi="Century Gothic" w:cs="Helvetica Neue Light"/>
          <w:color w:val="101214"/>
          <w:sz w:val="28"/>
          <w:szCs w:val="28"/>
        </w:rPr>
      </w:pPr>
      <w:ins w:id="240" w:author="Microsoft Office User" w:date="2017-03-20T10:40:00Z">
        <w:r>
          <w:rPr>
            <w:rFonts w:ascii="Century Gothic" w:eastAsiaTheme="minorEastAsia" w:hAnsi="Century Gothic" w:cs="Helvetica Neue Light"/>
            <w:color w:val="101214"/>
            <w:sz w:val="28"/>
            <w:szCs w:val="28"/>
          </w:rPr>
          <w:t>~</w:t>
        </w:r>
      </w:ins>
      <w:r w:rsidR="00454910">
        <w:rPr>
          <w:rFonts w:ascii="Century Gothic" w:eastAsiaTheme="minorEastAsia" w:hAnsi="Century Gothic" w:cs="Helvetica Neue Light"/>
          <w:color w:val="101214"/>
          <w:sz w:val="28"/>
          <w:szCs w:val="28"/>
        </w:rPr>
        <w:t>Drew Barrymore</w:t>
      </w:r>
    </w:p>
    <w:p w14:paraId="3091B055" w14:textId="77777777" w:rsidR="00454910" w:rsidRDefault="00454910" w:rsidP="00454910">
      <w:pPr>
        <w:rPr>
          <w:rFonts w:ascii="Century Gothic" w:eastAsiaTheme="minorEastAsia" w:hAnsi="Century Gothic" w:cs="Helvetica Neue Light"/>
          <w:color w:val="101214"/>
          <w:sz w:val="28"/>
          <w:szCs w:val="28"/>
        </w:rPr>
      </w:pPr>
    </w:p>
    <w:p w14:paraId="6026848B" w14:textId="77777777" w:rsidR="00454910" w:rsidRPr="00820971" w:rsidRDefault="00454910" w:rsidP="00454910">
      <w:pPr>
        <w:rPr>
          <w:rFonts w:ascii="Century Gothic" w:eastAsiaTheme="minorEastAsia" w:hAnsi="Century Gothic" w:cs="Helvetica Neue Light"/>
          <w:color w:val="101214"/>
          <w:sz w:val="28"/>
          <w:szCs w:val="28"/>
        </w:rPr>
      </w:pPr>
    </w:p>
    <w:p w14:paraId="7F815EF8" w14:textId="77777777" w:rsidR="00454910" w:rsidRPr="00820971" w:rsidRDefault="00454910" w:rsidP="004549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21255745" w14:textId="77777777" w:rsidR="00454910" w:rsidRPr="00820971" w:rsidRDefault="00454910" w:rsidP="004549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13A504A1" w14:textId="275D2C38" w:rsidR="007069A5" w:rsidRPr="00820971" w:rsidRDefault="007069A5" w:rsidP="000550F6">
      <w:pPr>
        <w:widowControl w:val="0"/>
        <w:autoSpaceDE w:val="0"/>
        <w:autoSpaceDN w:val="0"/>
        <w:adjustRightInd w:val="0"/>
        <w:rPr>
          <w:rFonts w:ascii="Century Gothic" w:hAnsi="Century Gothic"/>
          <w:sz w:val="28"/>
          <w:szCs w:val="28"/>
        </w:rPr>
      </w:pPr>
      <w:r w:rsidRPr="00820971">
        <w:rPr>
          <w:rFonts w:ascii="Century Gothic" w:hAnsi="Century Gothic"/>
          <w:sz w:val="28"/>
          <w:szCs w:val="28"/>
        </w:rPr>
        <w:br w:type="page"/>
      </w:r>
    </w:p>
    <w:p w14:paraId="31B3DC43" w14:textId="2C9A8FF3" w:rsidR="00BC16DE" w:rsidRDefault="00454910" w:rsidP="00454910">
      <w:pPr>
        <w:rPr>
          <w:ins w:id="241"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lastRenderedPageBreak/>
        <w:t>"</w:t>
      </w:r>
      <w:r w:rsidR="00E304B8">
        <w:rPr>
          <w:rFonts w:ascii="Century Gothic" w:eastAsiaTheme="minorEastAsia" w:hAnsi="Century Gothic" w:cs="Helvetica Neue Light"/>
          <w:color w:val="101214"/>
          <w:sz w:val="28"/>
          <w:szCs w:val="28"/>
        </w:rPr>
        <w:t xml:space="preserve">Security is mostly superstition. It does not exist in nature, nor do the children of men as a whole experience it. Avoiding danger is no safer in the long run than outright exposure. </w:t>
      </w:r>
      <w:r>
        <w:rPr>
          <w:rFonts w:ascii="Century Gothic" w:eastAsiaTheme="minorEastAsia" w:hAnsi="Century Gothic" w:cs="Helvetica Neue Light"/>
          <w:color w:val="101214"/>
          <w:sz w:val="28"/>
          <w:szCs w:val="28"/>
        </w:rPr>
        <w:t xml:space="preserve">Life is either a </w:t>
      </w:r>
      <w:r w:rsidR="00E304B8">
        <w:rPr>
          <w:rFonts w:ascii="Century Gothic" w:eastAsiaTheme="minorEastAsia" w:hAnsi="Century Gothic" w:cs="Helvetica Neue Light"/>
          <w:color w:val="101214"/>
          <w:sz w:val="28"/>
          <w:szCs w:val="28"/>
        </w:rPr>
        <w:t>daring</w:t>
      </w:r>
      <w:r>
        <w:rPr>
          <w:rFonts w:ascii="Century Gothic" w:eastAsiaTheme="minorEastAsia" w:hAnsi="Century Gothic" w:cs="Helvetica Neue Light"/>
          <w:color w:val="101214"/>
          <w:sz w:val="28"/>
          <w:szCs w:val="28"/>
        </w:rPr>
        <w:t xml:space="preserve"> adventure or nothing</w:t>
      </w: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w:t>
      </w:r>
    </w:p>
    <w:p w14:paraId="73E56BBA" w14:textId="5C15D233" w:rsidR="00454910" w:rsidRDefault="00BC16DE" w:rsidP="00454910">
      <w:pPr>
        <w:rPr>
          <w:rFonts w:ascii="Century Gothic" w:eastAsiaTheme="minorEastAsia" w:hAnsi="Century Gothic" w:cs="Helvetica Neue Light"/>
          <w:color w:val="101214"/>
          <w:sz w:val="28"/>
          <w:szCs w:val="28"/>
        </w:rPr>
      </w:pPr>
      <w:ins w:id="242" w:author="Microsoft Office User" w:date="2017-03-20T10:40:00Z">
        <w:r>
          <w:rPr>
            <w:rFonts w:ascii="Century Gothic" w:eastAsiaTheme="minorEastAsia" w:hAnsi="Century Gothic" w:cs="Helvetica Neue Light"/>
            <w:color w:val="101214"/>
            <w:sz w:val="28"/>
            <w:szCs w:val="28"/>
          </w:rPr>
          <w:t>~</w:t>
        </w:r>
      </w:ins>
      <w:r w:rsidR="00454910">
        <w:rPr>
          <w:rFonts w:ascii="Century Gothic" w:eastAsiaTheme="minorEastAsia" w:hAnsi="Century Gothic" w:cs="Helvetica Neue Light"/>
          <w:color w:val="101214"/>
          <w:sz w:val="28"/>
          <w:szCs w:val="28"/>
        </w:rPr>
        <w:t>Helen Keller</w:t>
      </w:r>
    </w:p>
    <w:p w14:paraId="631E276F" w14:textId="77777777" w:rsidR="00454910" w:rsidRDefault="00454910" w:rsidP="00454910">
      <w:pPr>
        <w:rPr>
          <w:rFonts w:ascii="Century Gothic" w:eastAsiaTheme="minorEastAsia" w:hAnsi="Century Gothic" w:cs="Helvetica Neue Light"/>
          <w:color w:val="101214"/>
          <w:sz w:val="28"/>
          <w:szCs w:val="28"/>
        </w:rPr>
      </w:pPr>
    </w:p>
    <w:p w14:paraId="3CED32E2" w14:textId="77777777" w:rsidR="00454910" w:rsidRPr="00820971" w:rsidRDefault="00454910" w:rsidP="00454910">
      <w:pPr>
        <w:rPr>
          <w:rFonts w:ascii="Century Gothic" w:eastAsiaTheme="minorEastAsia" w:hAnsi="Century Gothic" w:cs="Helvetica Neue Light"/>
          <w:color w:val="101214"/>
          <w:sz w:val="28"/>
          <w:szCs w:val="28"/>
        </w:rPr>
      </w:pPr>
    </w:p>
    <w:p w14:paraId="72C5DEDE" w14:textId="77777777" w:rsidR="00454910" w:rsidRPr="00820971" w:rsidRDefault="00454910" w:rsidP="004549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2C03D187" w14:textId="77777777" w:rsidR="00454910" w:rsidRPr="00820971" w:rsidRDefault="00454910" w:rsidP="0045491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7F6C60C9" w14:textId="673CF9D1" w:rsidR="00454910" w:rsidRDefault="00454910">
      <w:pPr>
        <w:rPr>
          <w:rFonts w:ascii="Century Gothic" w:hAnsi="Century Gothic"/>
          <w:sz w:val="28"/>
          <w:szCs w:val="28"/>
        </w:rPr>
      </w:pPr>
      <w:r>
        <w:rPr>
          <w:rFonts w:ascii="Century Gothic" w:hAnsi="Century Gothic"/>
          <w:sz w:val="28"/>
          <w:szCs w:val="28"/>
        </w:rPr>
        <w:br w:type="page"/>
      </w:r>
    </w:p>
    <w:p w14:paraId="0E045A41" w14:textId="77777777" w:rsidR="00090548" w:rsidRDefault="00090548" w:rsidP="00090548">
      <w:pPr>
        <w:rPr>
          <w:rFonts w:ascii="Century Gothic" w:eastAsiaTheme="minorEastAsia" w:hAnsi="Century Gothic" w:cs="Helvetica Neue Light"/>
          <w:color w:val="101214"/>
          <w:sz w:val="28"/>
          <w:szCs w:val="28"/>
        </w:rPr>
      </w:pPr>
    </w:p>
    <w:p w14:paraId="5807214A" w14:textId="77777777" w:rsidR="00090548" w:rsidRDefault="00090548" w:rsidP="00090548">
      <w:pPr>
        <w:rPr>
          <w:rFonts w:ascii="Century Gothic" w:eastAsiaTheme="minorEastAsia" w:hAnsi="Century Gothic" w:cs="Helvetica Neue Light"/>
          <w:color w:val="101214"/>
          <w:sz w:val="28"/>
          <w:szCs w:val="28"/>
        </w:rPr>
      </w:pPr>
    </w:p>
    <w:p w14:paraId="2494FE22" w14:textId="77777777" w:rsidR="00090548" w:rsidRDefault="00090548" w:rsidP="00090548">
      <w:pPr>
        <w:rPr>
          <w:rFonts w:ascii="Century Gothic" w:eastAsiaTheme="minorEastAsia" w:hAnsi="Century Gothic" w:cs="Helvetica Neue Light"/>
          <w:color w:val="101214"/>
          <w:sz w:val="28"/>
          <w:szCs w:val="28"/>
        </w:rPr>
      </w:pPr>
    </w:p>
    <w:p w14:paraId="4C2DE2E4" w14:textId="409123EF" w:rsidR="00BC16DE" w:rsidRDefault="00090548" w:rsidP="00090548">
      <w:pPr>
        <w:rPr>
          <w:ins w:id="243"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If you want to change the world, go home and love your family</w:t>
      </w: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w:t>
      </w:r>
    </w:p>
    <w:p w14:paraId="7F62CC98" w14:textId="1766220B" w:rsidR="00090548" w:rsidRDefault="00BC16DE" w:rsidP="00090548">
      <w:pPr>
        <w:rPr>
          <w:rFonts w:ascii="Century Gothic" w:eastAsiaTheme="minorEastAsia" w:hAnsi="Century Gothic" w:cs="Helvetica Neue Light"/>
          <w:color w:val="101214"/>
          <w:sz w:val="28"/>
          <w:szCs w:val="28"/>
        </w:rPr>
      </w:pPr>
      <w:ins w:id="244" w:author="Microsoft Office User" w:date="2017-03-20T10:40:00Z">
        <w:r>
          <w:rPr>
            <w:rFonts w:ascii="Century Gothic" w:eastAsiaTheme="minorEastAsia" w:hAnsi="Century Gothic" w:cs="Helvetica Neue Light"/>
            <w:color w:val="101214"/>
            <w:sz w:val="28"/>
            <w:szCs w:val="28"/>
          </w:rPr>
          <w:t>~</w:t>
        </w:r>
      </w:ins>
      <w:r w:rsidR="00090548">
        <w:rPr>
          <w:rFonts w:ascii="Century Gothic" w:eastAsiaTheme="minorEastAsia" w:hAnsi="Century Gothic" w:cs="Helvetica Neue Light"/>
          <w:color w:val="101214"/>
          <w:sz w:val="28"/>
          <w:szCs w:val="28"/>
        </w:rPr>
        <w:t>Mother Theresa</w:t>
      </w:r>
    </w:p>
    <w:p w14:paraId="0C4FED17" w14:textId="77777777" w:rsidR="00090548" w:rsidRDefault="00090548" w:rsidP="00090548">
      <w:pPr>
        <w:rPr>
          <w:rFonts w:ascii="Century Gothic" w:eastAsiaTheme="minorEastAsia" w:hAnsi="Century Gothic" w:cs="Helvetica Neue Light"/>
          <w:color w:val="101214"/>
          <w:sz w:val="28"/>
          <w:szCs w:val="28"/>
        </w:rPr>
      </w:pPr>
    </w:p>
    <w:p w14:paraId="71474738" w14:textId="77777777" w:rsidR="00090548" w:rsidRPr="00820971" w:rsidRDefault="00090548" w:rsidP="00090548">
      <w:pPr>
        <w:rPr>
          <w:rFonts w:ascii="Century Gothic" w:eastAsiaTheme="minorEastAsia" w:hAnsi="Century Gothic" w:cs="Helvetica Neue Light"/>
          <w:color w:val="101214"/>
          <w:sz w:val="28"/>
          <w:szCs w:val="28"/>
        </w:rPr>
      </w:pPr>
    </w:p>
    <w:p w14:paraId="56843491" w14:textId="77777777" w:rsidR="00090548" w:rsidRPr="00820971" w:rsidRDefault="00090548" w:rsidP="0009054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28E17705" w14:textId="77777777" w:rsidR="00090548" w:rsidRPr="00820971" w:rsidRDefault="00090548" w:rsidP="0009054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2948A63C" w14:textId="77777777" w:rsidR="004621D0" w:rsidRPr="00820971" w:rsidRDefault="004621D0" w:rsidP="007069A5">
      <w:pPr>
        <w:spacing w:line="360" w:lineRule="auto"/>
        <w:rPr>
          <w:rFonts w:ascii="Century Gothic" w:hAnsi="Century Gothic"/>
          <w:sz w:val="28"/>
          <w:szCs w:val="28"/>
        </w:rPr>
      </w:pPr>
    </w:p>
    <w:p w14:paraId="6999025F" w14:textId="77777777" w:rsidR="00AD67FC" w:rsidRDefault="00AD67FC" w:rsidP="003304B1">
      <w:pPr>
        <w:spacing w:line="360" w:lineRule="auto"/>
        <w:rPr>
          <w:rFonts w:ascii="Century Gothic" w:eastAsiaTheme="minorEastAsia" w:hAnsi="Century Gothic" w:cs="Helvetica Neue Light"/>
          <w:color w:val="101214"/>
          <w:sz w:val="28"/>
          <w:szCs w:val="28"/>
        </w:rPr>
      </w:pPr>
    </w:p>
    <w:p w14:paraId="2DFCDE4A" w14:textId="77777777" w:rsidR="00AD67FC" w:rsidRPr="00820971" w:rsidRDefault="00AD67FC" w:rsidP="003304B1">
      <w:pPr>
        <w:spacing w:line="360" w:lineRule="auto"/>
        <w:rPr>
          <w:rFonts w:ascii="Century Gothic" w:eastAsiaTheme="minorEastAsia" w:hAnsi="Century Gothic" w:cs="Helvetica Neue Light"/>
          <w:color w:val="101214"/>
          <w:sz w:val="28"/>
          <w:szCs w:val="28"/>
        </w:rPr>
      </w:pPr>
    </w:p>
    <w:p w14:paraId="2F6B48F0" w14:textId="2786A568" w:rsidR="004621D0" w:rsidRPr="00820971" w:rsidRDefault="004621D0" w:rsidP="007069A5">
      <w:pPr>
        <w:spacing w:line="360" w:lineRule="auto"/>
        <w:rPr>
          <w:rFonts w:ascii="Century Gothic" w:hAnsi="Century Gothic"/>
          <w:sz w:val="28"/>
          <w:szCs w:val="28"/>
        </w:rPr>
      </w:pPr>
    </w:p>
    <w:p w14:paraId="4A9DA831" w14:textId="77777777" w:rsidR="004621D0" w:rsidRPr="00820971" w:rsidRDefault="004621D0" w:rsidP="004621D0">
      <w:pPr>
        <w:rPr>
          <w:rFonts w:ascii="Century Gothic" w:hAnsi="Century Gothic"/>
        </w:rPr>
      </w:pPr>
    </w:p>
    <w:p w14:paraId="444FD1B7" w14:textId="77777777" w:rsidR="004621D0" w:rsidRPr="00820971" w:rsidRDefault="004621D0" w:rsidP="004621D0">
      <w:pPr>
        <w:rPr>
          <w:rFonts w:ascii="Century Gothic" w:hAnsi="Century Gothic"/>
        </w:rPr>
      </w:pPr>
    </w:p>
    <w:p w14:paraId="4434B1F9" w14:textId="2C82156C" w:rsidR="00BC16DE" w:rsidRDefault="00090548" w:rsidP="00090548">
      <w:pPr>
        <w:rPr>
          <w:ins w:id="245" w:author="Microsoft Office User" w:date="2017-03-20T10:40:00Z"/>
          <w:rFonts w:ascii="Century Gothic" w:hAnsi="Century Gothic"/>
          <w:sz w:val="28"/>
          <w:szCs w:val="28"/>
        </w:rPr>
      </w:pPr>
      <w:r w:rsidRPr="00090548">
        <w:rPr>
          <w:rFonts w:ascii="Century Gothic" w:hAnsi="Century Gothic"/>
          <w:sz w:val="28"/>
          <w:szCs w:val="28"/>
        </w:rPr>
        <w:t>“Live your life the way it was meant to be… stop worrying about what others think and say.”</w:t>
      </w:r>
    </w:p>
    <w:p w14:paraId="35D2ED93" w14:textId="1B1C6CAE" w:rsidR="00090548" w:rsidRDefault="00BC16DE" w:rsidP="00090548">
      <w:pPr>
        <w:rPr>
          <w:rFonts w:ascii="Century Gothic" w:hAnsi="Century Gothic"/>
          <w:sz w:val="28"/>
          <w:szCs w:val="28"/>
        </w:rPr>
      </w:pPr>
      <w:ins w:id="246" w:author="Microsoft Office User" w:date="2017-03-20T10:40:00Z">
        <w:r>
          <w:rPr>
            <w:rFonts w:ascii="Century Gothic" w:hAnsi="Century Gothic"/>
            <w:sz w:val="28"/>
            <w:szCs w:val="28"/>
          </w:rPr>
          <w:t>~</w:t>
        </w:r>
      </w:ins>
      <w:r w:rsidR="00090548" w:rsidRPr="00090548">
        <w:rPr>
          <w:rFonts w:ascii="Century Gothic" w:hAnsi="Century Gothic"/>
          <w:sz w:val="28"/>
          <w:szCs w:val="28"/>
        </w:rPr>
        <w:t xml:space="preserve">Andree </w:t>
      </w:r>
      <w:proofErr w:type="spellStart"/>
      <w:r w:rsidR="00090548" w:rsidRPr="00090548">
        <w:rPr>
          <w:rFonts w:ascii="Century Gothic" w:hAnsi="Century Gothic"/>
          <w:sz w:val="28"/>
          <w:szCs w:val="28"/>
        </w:rPr>
        <w:t>Shue</w:t>
      </w:r>
      <w:proofErr w:type="spellEnd"/>
      <w:r w:rsidR="00090548" w:rsidRPr="00090548">
        <w:rPr>
          <w:rFonts w:ascii="Century Gothic" w:hAnsi="Century Gothic"/>
          <w:sz w:val="28"/>
          <w:szCs w:val="28"/>
        </w:rPr>
        <w:t xml:space="preserve"> Hickok (aka my amazing sister)</w:t>
      </w:r>
    </w:p>
    <w:p w14:paraId="3591E4E0" w14:textId="77777777" w:rsidR="00090548" w:rsidRDefault="00090548" w:rsidP="00090548">
      <w:pPr>
        <w:rPr>
          <w:rFonts w:ascii="Century Gothic" w:hAnsi="Century Gothic"/>
          <w:sz w:val="28"/>
          <w:szCs w:val="28"/>
        </w:rPr>
      </w:pPr>
    </w:p>
    <w:p w14:paraId="39063147" w14:textId="77777777" w:rsidR="00090548" w:rsidRPr="00090548" w:rsidRDefault="00090548" w:rsidP="00090548">
      <w:pPr>
        <w:rPr>
          <w:rFonts w:ascii="Century Gothic" w:hAnsi="Century Gothic"/>
          <w:sz w:val="28"/>
          <w:szCs w:val="28"/>
        </w:rPr>
      </w:pPr>
    </w:p>
    <w:p w14:paraId="499076AE" w14:textId="77777777" w:rsidR="00090548" w:rsidRPr="00820971" w:rsidRDefault="00090548" w:rsidP="0009054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4625DCBC" w14:textId="77777777" w:rsidR="00090548" w:rsidRPr="00820971" w:rsidRDefault="00090548" w:rsidP="00090548">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38A4CED3" w14:textId="27642BE7" w:rsidR="004621D0" w:rsidRPr="00820971" w:rsidRDefault="004621D0" w:rsidP="004621D0">
      <w:pPr>
        <w:rPr>
          <w:rFonts w:ascii="Century Gothic" w:hAnsi="Century Gothic"/>
        </w:rPr>
      </w:pPr>
      <w:r w:rsidRPr="00820971">
        <w:rPr>
          <w:rFonts w:ascii="Century Gothic" w:hAnsi="Century Gothic"/>
          <w:sz w:val="40"/>
          <w:szCs w:val="40"/>
        </w:rPr>
        <w:br w:type="page"/>
      </w:r>
    </w:p>
    <w:p w14:paraId="0D9E4A1C" w14:textId="77777777" w:rsidR="00910B60" w:rsidRDefault="00910B60" w:rsidP="00910B60">
      <w:pPr>
        <w:rPr>
          <w:rFonts w:ascii="Century Gothic" w:hAnsi="Century Gothic"/>
          <w:sz w:val="28"/>
          <w:szCs w:val="28"/>
        </w:rPr>
      </w:pPr>
    </w:p>
    <w:p w14:paraId="0C8DC242" w14:textId="77777777" w:rsidR="00910B60" w:rsidRDefault="00910B60" w:rsidP="00910B60">
      <w:pPr>
        <w:rPr>
          <w:rFonts w:ascii="Century Gothic" w:hAnsi="Century Gothic"/>
          <w:sz w:val="28"/>
          <w:szCs w:val="28"/>
        </w:rPr>
      </w:pPr>
    </w:p>
    <w:p w14:paraId="3562064A" w14:textId="77777777" w:rsidR="00910B60" w:rsidRDefault="00910B60" w:rsidP="00910B60">
      <w:pPr>
        <w:rPr>
          <w:rFonts w:ascii="Century Gothic" w:hAnsi="Century Gothic"/>
          <w:sz w:val="28"/>
          <w:szCs w:val="28"/>
        </w:rPr>
      </w:pPr>
    </w:p>
    <w:p w14:paraId="0C981416" w14:textId="77777777" w:rsidR="00910B60" w:rsidRDefault="00910B60" w:rsidP="00910B60">
      <w:pPr>
        <w:rPr>
          <w:rFonts w:ascii="Century Gothic" w:hAnsi="Century Gothic"/>
          <w:sz w:val="28"/>
          <w:szCs w:val="28"/>
        </w:rPr>
      </w:pPr>
    </w:p>
    <w:p w14:paraId="4147433E" w14:textId="77777777" w:rsidR="00910B60" w:rsidRDefault="00910B60" w:rsidP="00910B60">
      <w:pPr>
        <w:rPr>
          <w:rFonts w:ascii="Century Gothic" w:hAnsi="Century Gothic"/>
          <w:sz w:val="28"/>
          <w:szCs w:val="28"/>
        </w:rPr>
      </w:pPr>
    </w:p>
    <w:p w14:paraId="0F4B47E4" w14:textId="6C9FA2A2" w:rsidR="00910B60" w:rsidRPr="00910B60" w:rsidRDefault="00910B60" w:rsidP="00910B60">
      <w:pPr>
        <w:rPr>
          <w:rFonts w:ascii="Century Gothic" w:hAnsi="Century Gothic"/>
          <w:sz w:val="28"/>
          <w:szCs w:val="28"/>
        </w:rPr>
      </w:pPr>
      <w:r w:rsidRPr="00910B60">
        <w:rPr>
          <w:rFonts w:ascii="Century Gothic" w:hAnsi="Century Gothic"/>
          <w:sz w:val="28"/>
          <w:szCs w:val="28"/>
        </w:rPr>
        <w:t xml:space="preserve">Comedy and tragedy are intimately linked… only a shred separated. The extremity of life is hilarious. I mean, </w:t>
      </w:r>
      <w:ins w:id="247" w:author="Melanie Curtis" w:date="2017-03-22T15:35:00Z">
        <w:r w:rsidR="001A61A9">
          <w:rPr>
            <w:rFonts w:ascii="Century Gothic" w:hAnsi="Century Gothic"/>
            <w:sz w:val="28"/>
            <w:szCs w:val="28"/>
          </w:rPr>
          <w:t xml:space="preserve">think about it… </w:t>
        </w:r>
      </w:ins>
      <w:r w:rsidRPr="00910B60">
        <w:rPr>
          <w:rFonts w:ascii="Century Gothic" w:hAnsi="Century Gothic"/>
          <w:sz w:val="28"/>
          <w:szCs w:val="28"/>
        </w:rPr>
        <w:t>you really can’t make this shit up.</w:t>
      </w:r>
      <w:r w:rsidR="009A6002">
        <w:rPr>
          <w:rFonts w:ascii="Century Gothic" w:hAnsi="Century Gothic"/>
          <w:sz w:val="28"/>
          <w:szCs w:val="28"/>
        </w:rPr>
        <w:t xml:space="preserve"> </w:t>
      </w:r>
    </w:p>
    <w:p w14:paraId="100D04C4" w14:textId="5611B238" w:rsidR="00910B60" w:rsidRDefault="00910B60">
      <w:pPr>
        <w:rPr>
          <w:rFonts w:ascii="Century Gothic" w:hAnsi="Century Gothic"/>
          <w:sz w:val="40"/>
          <w:szCs w:val="40"/>
        </w:rPr>
      </w:pPr>
      <w:r>
        <w:rPr>
          <w:rFonts w:ascii="Century Gothic" w:hAnsi="Century Gothic"/>
          <w:sz w:val="40"/>
          <w:szCs w:val="40"/>
        </w:rPr>
        <w:br w:type="page"/>
      </w:r>
    </w:p>
    <w:p w14:paraId="302FAB68" w14:textId="77777777" w:rsidR="00910B60" w:rsidRDefault="00910B60" w:rsidP="00910B60">
      <w:pPr>
        <w:rPr>
          <w:rFonts w:ascii="Century Gothic" w:eastAsiaTheme="minorEastAsia" w:hAnsi="Century Gothic" w:cs="Helvetica Neue Light"/>
          <w:color w:val="101214"/>
          <w:sz w:val="28"/>
          <w:szCs w:val="28"/>
        </w:rPr>
      </w:pPr>
    </w:p>
    <w:p w14:paraId="2FCF8AA6" w14:textId="77777777" w:rsidR="00910B60" w:rsidRDefault="00910B60" w:rsidP="00910B60">
      <w:pPr>
        <w:rPr>
          <w:rFonts w:ascii="Century Gothic" w:eastAsiaTheme="minorEastAsia" w:hAnsi="Century Gothic" w:cs="Helvetica Neue Light"/>
          <w:color w:val="101214"/>
          <w:sz w:val="28"/>
          <w:szCs w:val="28"/>
        </w:rPr>
      </w:pPr>
    </w:p>
    <w:p w14:paraId="7529EC03" w14:textId="77777777" w:rsidR="009A6002" w:rsidRDefault="009A6002" w:rsidP="00910B60">
      <w:pPr>
        <w:rPr>
          <w:rFonts w:ascii="Century Gothic" w:eastAsiaTheme="minorEastAsia" w:hAnsi="Century Gothic" w:cs="Helvetica Neue Light"/>
          <w:color w:val="101214"/>
          <w:sz w:val="28"/>
          <w:szCs w:val="28"/>
        </w:rPr>
      </w:pPr>
    </w:p>
    <w:p w14:paraId="727C8610" w14:textId="432F08A1" w:rsidR="00BC16DE" w:rsidRDefault="00910B60" w:rsidP="00910B60">
      <w:pPr>
        <w:rPr>
          <w:ins w:id="248"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"Do not wait for someone else to validate your existence; it is your own responsibility.</w:t>
      </w:r>
      <w:r>
        <w:rPr>
          <w:rFonts w:ascii="Century Gothic" w:eastAsiaTheme="minorEastAsia" w:hAnsi="Century Gothic" w:cs="Helvetica Neue Light"/>
          <w:color w:val="101214"/>
          <w:sz w:val="28"/>
          <w:szCs w:val="28"/>
        </w:rPr>
        <w:t>”</w:t>
      </w:r>
    </w:p>
    <w:p w14:paraId="456E975A" w14:textId="2E3000E9" w:rsidR="00910B60" w:rsidRPr="00820971" w:rsidRDefault="00BC16DE" w:rsidP="00910B60">
      <w:pPr>
        <w:rPr>
          <w:rFonts w:ascii="Century Gothic" w:hAnsi="Century Gothic" w:cs="Times New Roman"/>
          <w:sz w:val="28"/>
          <w:szCs w:val="28"/>
        </w:rPr>
      </w:pPr>
      <w:ins w:id="249" w:author="Microsoft Office User" w:date="2017-03-20T10:40:00Z">
        <w:r>
          <w:rPr>
            <w:rFonts w:ascii="Century Gothic" w:eastAsiaTheme="minorEastAsia" w:hAnsi="Century Gothic" w:cs="Helvetica Neue Light"/>
            <w:color w:val="101214"/>
            <w:sz w:val="28"/>
            <w:szCs w:val="28"/>
          </w:rPr>
          <w:t>~</w:t>
        </w:r>
      </w:ins>
      <w:proofErr w:type="spellStart"/>
      <w:r w:rsidR="00910B60">
        <w:rPr>
          <w:rFonts w:ascii="Century Gothic" w:eastAsiaTheme="minorEastAsia" w:hAnsi="Century Gothic" w:cs="Helvetica Neue Light"/>
          <w:color w:val="101214"/>
          <w:sz w:val="28"/>
          <w:szCs w:val="28"/>
        </w:rPr>
        <w:t>Jasz</w:t>
      </w:r>
      <w:proofErr w:type="spellEnd"/>
      <w:r w:rsidR="00910B60">
        <w:rPr>
          <w:rFonts w:ascii="Century Gothic" w:eastAsiaTheme="minorEastAsia" w:hAnsi="Century Gothic" w:cs="Helvetica Neue Light"/>
          <w:color w:val="101214"/>
          <w:sz w:val="28"/>
          <w:szCs w:val="28"/>
        </w:rPr>
        <w:t xml:space="preserve"> Gill </w:t>
      </w:r>
    </w:p>
    <w:p w14:paraId="4806E24A" w14:textId="77777777" w:rsidR="00910B60" w:rsidRPr="00820971" w:rsidRDefault="00910B60" w:rsidP="004621D0">
      <w:pPr>
        <w:rPr>
          <w:rFonts w:ascii="Century Gothic" w:hAnsi="Century Gothic"/>
          <w:sz w:val="40"/>
          <w:szCs w:val="40"/>
        </w:rPr>
      </w:pPr>
    </w:p>
    <w:p w14:paraId="0ACD6EF8" w14:textId="77777777" w:rsidR="004621D0" w:rsidRPr="00820971" w:rsidRDefault="004621D0" w:rsidP="004621D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0626DE5D" w14:textId="77777777" w:rsidR="004621D0" w:rsidRPr="00820971" w:rsidRDefault="004621D0" w:rsidP="004621D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6EB702BB" w14:textId="3EB12B64" w:rsidR="00910B60" w:rsidRDefault="00910B60">
      <w:pPr>
        <w:rPr>
          <w:rFonts w:ascii="Century Gothic" w:hAnsi="Century Gothic"/>
          <w:sz w:val="28"/>
          <w:szCs w:val="28"/>
        </w:rPr>
      </w:pPr>
      <w:r>
        <w:rPr>
          <w:rFonts w:ascii="Century Gothic" w:hAnsi="Century Gothic"/>
          <w:sz w:val="28"/>
          <w:szCs w:val="28"/>
        </w:rPr>
        <w:br w:type="page"/>
      </w:r>
    </w:p>
    <w:p w14:paraId="12858EC6" w14:textId="77777777" w:rsidR="003C5F25" w:rsidRDefault="003C5F25" w:rsidP="003C5F25">
      <w:pPr>
        <w:rPr>
          <w:rFonts w:ascii="Century Gothic" w:hAnsi="Century Gothic"/>
          <w:sz w:val="28"/>
          <w:szCs w:val="28"/>
        </w:rPr>
      </w:pPr>
    </w:p>
    <w:p w14:paraId="28C2FC27" w14:textId="77777777" w:rsidR="003C5F25" w:rsidRDefault="003C5F25" w:rsidP="003C5F25">
      <w:pPr>
        <w:rPr>
          <w:rFonts w:ascii="Century Gothic" w:hAnsi="Century Gothic"/>
          <w:sz w:val="28"/>
          <w:szCs w:val="28"/>
        </w:rPr>
      </w:pPr>
    </w:p>
    <w:p w14:paraId="3C9F495F" w14:textId="77777777" w:rsidR="00BB1E68" w:rsidRDefault="00BB1E68" w:rsidP="003C5F25">
      <w:pPr>
        <w:rPr>
          <w:rFonts w:ascii="Century Gothic" w:hAnsi="Century Gothic"/>
          <w:sz w:val="28"/>
          <w:szCs w:val="28"/>
        </w:rPr>
      </w:pPr>
    </w:p>
    <w:p w14:paraId="029FB01B" w14:textId="062F7AD7" w:rsidR="00BC16DE" w:rsidRDefault="003C5F25" w:rsidP="003C5F25">
      <w:pPr>
        <w:rPr>
          <w:ins w:id="250" w:author="Microsoft Office User" w:date="2017-03-20T10:40:00Z"/>
          <w:rFonts w:ascii="Century Gothic" w:hAnsi="Century Gothic"/>
          <w:sz w:val="28"/>
          <w:szCs w:val="28"/>
        </w:rPr>
      </w:pPr>
      <w:r w:rsidRPr="003C5F25">
        <w:rPr>
          <w:rFonts w:ascii="Century Gothic" w:hAnsi="Century Gothic"/>
          <w:sz w:val="28"/>
          <w:szCs w:val="28"/>
        </w:rPr>
        <w:t>“</w:t>
      </w:r>
      <w:r w:rsidR="00BB1E68">
        <w:rPr>
          <w:rFonts w:ascii="Century Gothic" w:hAnsi="Century Gothic"/>
          <w:sz w:val="28"/>
          <w:szCs w:val="28"/>
        </w:rPr>
        <w:t>Honesty is a very expensive gift. Don’t expect it from cheap people</w:t>
      </w:r>
      <w:r w:rsidRPr="003C5F25">
        <w:rPr>
          <w:rFonts w:ascii="Century Gothic" w:hAnsi="Century Gothic"/>
          <w:sz w:val="28"/>
          <w:szCs w:val="28"/>
        </w:rPr>
        <w:t>.”</w:t>
      </w:r>
    </w:p>
    <w:p w14:paraId="6B1BAF9E" w14:textId="4333BDE5" w:rsidR="003C5F25" w:rsidRPr="00BB1E68" w:rsidRDefault="00BC16DE" w:rsidP="003C5F25">
      <w:pPr>
        <w:rPr>
          <w:rFonts w:ascii="Century Gothic" w:hAnsi="Century Gothic"/>
          <w:sz w:val="28"/>
          <w:szCs w:val="28"/>
        </w:rPr>
      </w:pPr>
      <w:ins w:id="251" w:author="Microsoft Office User" w:date="2017-03-20T10:40:00Z">
        <w:r>
          <w:rPr>
            <w:rFonts w:ascii="Century Gothic" w:hAnsi="Century Gothic"/>
            <w:sz w:val="28"/>
            <w:szCs w:val="28"/>
          </w:rPr>
          <w:t>~</w:t>
        </w:r>
      </w:ins>
      <w:r w:rsidR="00BB1E68">
        <w:rPr>
          <w:rFonts w:ascii="Century Gothic" w:hAnsi="Century Gothic"/>
          <w:sz w:val="28"/>
          <w:szCs w:val="28"/>
        </w:rPr>
        <w:t>Warren Buffett</w:t>
      </w:r>
      <w:r w:rsidR="003C5F25" w:rsidRPr="003C5F25">
        <w:rPr>
          <w:rFonts w:ascii="Century Gothic" w:hAnsi="Century Gothic"/>
          <w:sz w:val="28"/>
          <w:szCs w:val="28"/>
        </w:rPr>
        <w:t xml:space="preserve"> </w:t>
      </w:r>
    </w:p>
    <w:p w14:paraId="5B501CD0" w14:textId="77777777" w:rsidR="003C5F25" w:rsidRPr="00820971" w:rsidRDefault="003C5F25" w:rsidP="003C5F25">
      <w:pPr>
        <w:rPr>
          <w:rFonts w:ascii="Century Gothic" w:hAnsi="Century Gothic" w:cs="Times New Roman"/>
          <w:sz w:val="40"/>
          <w:szCs w:val="40"/>
        </w:rPr>
      </w:pPr>
    </w:p>
    <w:p w14:paraId="202D22A2" w14:textId="77777777" w:rsidR="003C5F25" w:rsidRPr="00820971" w:rsidRDefault="003C5F25" w:rsidP="003C5F2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7E96596B" w14:textId="77777777" w:rsidR="003C5F25" w:rsidRPr="00820971" w:rsidRDefault="003C5F25" w:rsidP="003C5F2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2DDA710C" w14:textId="68F16364" w:rsidR="003C5F25" w:rsidRDefault="003C5F25">
      <w:pPr>
        <w:rPr>
          <w:rFonts w:ascii="Century Gothic" w:hAnsi="Century Gothic"/>
          <w:sz w:val="28"/>
          <w:szCs w:val="28"/>
        </w:rPr>
      </w:pPr>
      <w:r>
        <w:rPr>
          <w:rFonts w:ascii="Century Gothic" w:hAnsi="Century Gothic"/>
          <w:sz w:val="28"/>
          <w:szCs w:val="28"/>
        </w:rPr>
        <w:br w:type="page"/>
      </w:r>
    </w:p>
    <w:p w14:paraId="4CDA9653" w14:textId="77777777" w:rsidR="003C5F25" w:rsidRDefault="003C5F25" w:rsidP="004621D0">
      <w:pPr>
        <w:rPr>
          <w:rFonts w:ascii="Century Gothic" w:eastAsiaTheme="minorEastAsia" w:hAnsi="Century Gothic" w:cs="Helvetica Neue Light"/>
          <w:color w:val="101214"/>
          <w:sz w:val="28"/>
          <w:szCs w:val="28"/>
        </w:rPr>
      </w:pPr>
    </w:p>
    <w:p w14:paraId="78C5CC56" w14:textId="77777777" w:rsidR="003C5F25" w:rsidRDefault="003C5F25" w:rsidP="004621D0">
      <w:pPr>
        <w:rPr>
          <w:rFonts w:ascii="Century Gothic" w:eastAsiaTheme="minorEastAsia" w:hAnsi="Century Gothic" w:cs="Helvetica Neue Light"/>
          <w:color w:val="101214"/>
          <w:sz w:val="28"/>
          <w:szCs w:val="28"/>
        </w:rPr>
      </w:pPr>
    </w:p>
    <w:p w14:paraId="573CE571" w14:textId="77777777" w:rsidR="003C5F25" w:rsidRDefault="003C5F25" w:rsidP="004621D0">
      <w:pPr>
        <w:rPr>
          <w:rFonts w:ascii="Century Gothic" w:eastAsiaTheme="minorEastAsia" w:hAnsi="Century Gothic" w:cs="Helvetica Neue Light"/>
          <w:color w:val="101214"/>
          <w:sz w:val="28"/>
          <w:szCs w:val="28"/>
        </w:rPr>
      </w:pPr>
    </w:p>
    <w:p w14:paraId="3308DBFA" w14:textId="6688333D" w:rsidR="00BC16DE" w:rsidRDefault="003C5F25" w:rsidP="004621D0">
      <w:pPr>
        <w:rPr>
          <w:ins w:id="252"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“This above all</w:t>
      </w:r>
      <w:r>
        <w:rPr>
          <w:rFonts w:ascii="Century Gothic" w:eastAsiaTheme="minorEastAsia" w:hAnsi="Century Gothic" w:cs="Helvetica Neue Light"/>
          <w:color w:val="101214"/>
          <w:sz w:val="28"/>
          <w:szCs w:val="28"/>
        </w:rPr>
        <w:t xml:space="preserve">: to </w:t>
      </w:r>
      <w:proofErr w:type="spellStart"/>
      <w:r>
        <w:rPr>
          <w:rFonts w:ascii="Century Gothic" w:eastAsiaTheme="minorEastAsia" w:hAnsi="Century Gothic" w:cs="Helvetica Neue Light"/>
          <w:color w:val="101214"/>
          <w:sz w:val="28"/>
          <w:szCs w:val="28"/>
        </w:rPr>
        <w:t>thine</w:t>
      </w:r>
      <w:proofErr w:type="spellEnd"/>
      <w:r>
        <w:rPr>
          <w:rFonts w:ascii="Century Gothic" w:eastAsiaTheme="minorEastAsia" w:hAnsi="Century Gothic" w:cs="Helvetica Neue Light"/>
          <w:color w:val="101214"/>
          <w:sz w:val="28"/>
          <w:szCs w:val="28"/>
        </w:rPr>
        <w:t xml:space="preserve"> own self be true.”</w:t>
      </w:r>
    </w:p>
    <w:p w14:paraId="0F7EE78C" w14:textId="75EBD1DF" w:rsidR="004621D0" w:rsidRPr="00820971" w:rsidRDefault="00BC16DE" w:rsidP="004621D0">
      <w:pPr>
        <w:rPr>
          <w:rFonts w:ascii="Century Gothic" w:hAnsi="Century Gothic"/>
          <w:sz w:val="28"/>
          <w:szCs w:val="28"/>
        </w:rPr>
      </w:pPr>
      <w:ins w:id="253" w:author="Microsoft Office User" w:date="2017-03-20T10:40:00Z">
        <w:r>
          <w:rPr>
            <w:rFonts w:ascii="Century Gothic" w:eastAsiaTheme="minorEastAsia" w:hAnsi="Century Gothic" w:cs="Helvetica Neue Light"/>
            <w:color w:val="101214"/>
            <w:sz w:val="28"/>
            <w:szCs w:val="28"/>
          </w:rPr>
          <w:t>~</w:t>
        </w:r>
      </w:ins>
      <w:r w:rsidR="003C5F25" w:rsidRPr="00820971">
        <w:rPr>
          <w:rFonts w:ascii="Century Gothic" w:eastAsiaTheme="minorEastAsia" w:hAnsi="Century Gothic" w:cs="Helvetica Neue Light"/>
          <w:color w:val="101214"/>
          <w:sz w:val="28"/>
          <w:szCs w:val="28"/>
        </w:rPr>
        <w:t>William Shakespeare</w:t>
      </w:r>
    </w:p>
    <w:p w14:paraId="1E709893" w14:textId="77777777" w:rsidR="00B448F7" w:rsidRDefault="00B448F7" w:rsidP="004621D0">
      <w:pPr>
        <w:rPr>
          <w:rFonts w:ascii="Century Gothic" w:eastAsiaTheme="minorEastAsia" w:hAnsi="Century Gothic" w:cs="Helvetica Neue Light"/>
          <w:color w:val="101214"/>
          <w:sz w:val="28"/>
          <w:szCs w:val="28"/>
        </w:rPr>
      </w:pPr>
    </w:p>
    <w:p w14:paraId="6FCAA9A2" w14:textId="77777777" w:rsidR="003C5F25" w:rsidRPr="00820971" w:rsidRDefault="003C5F25" w:rsidP="004621D0">
      <w:pPr>
        <w:rPr>
          <w:rFonts w:ascii="Century Gothic" w:eastAsiaTheme="minorEastAsia" w:hAnsi="Century Gothic" w:cs="Helvetica Neue Light"/>
          <w:color w:val="101214"/>
          <w:sz w:val="28"/>
          <w:szCs w:val="28"/>
        </w:rPr>
      </w:pPr>
    </w:p>
    <w:p w14:paraId="0AB7E701" w14:textId="77777777" w:rsidR="003C5F25" w:rsidRPr="00820971" w:rsidRDefault="003C5F25" w:rsidP="003C5F2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4C25C2D1" w14:textId="77777777" w:rsidR="003C5F25" w:rsidRPr="00820971" w:rsidRDefault="003C5F25" w:rsidP="003C5F2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375F3860" w14:textId="77777777" w:rsidR="00B448F7" w:rsidRPr="00820971" w:rsidRDefault="00B448F7" w:rsidP="004621D0">
      <w:pPr>
        <w:rPr>
          <w:rFonts w:ascii="Century Gothic" w:eastAsiaTheme="minorEastAsia" w:hAnsi="Century Gothic" w:cs="Helvetica Neue Light"/>
          <w:color w:val="101214"/>
          <w:sz w:val="28"/>
          <w:szCs w:val="28"/>
        </w:rPr>
      </w:pPr>
    </w:p>
    <w:p w14:paraId="5B0282BB" w14:textId="4F660A82" w:rsidR="00B448F7" w:rsidRPr="00820971" w:rsidRDefault="00B448F7" w:rsidP="00B448F7">
      <w:pPr>
        <w:rPr>
          <w:rFonts w:ascii="Century Gothic" w:hAnsi="Century Gothic" w:cs="Times New Roman"/>
          <w:sz w:val="28"/>
          <w:szCs w:val="28"/>
        </w:rPr>
      </w:pPr>
    </w:p>
    <w:p w14:paraId="114AD2D3" w14:textId="7E869F7F" w:rsidR="00BB0615" w:rsidRPr="00BB0615" w:rsidRDefault="004621D0" w:rsidP="004621D0">
      <w:pPr>
        <w:rPr>
          <w:rFonts w:ascii="Century Gothic" w:hAnsi="Century Gothic" w:cs="Times New Roman"/>
          <w:sz w:val="28"/>
          <w:szCs w:val="28"/>
        </w:rPr>
      </w:pPr>
      <w:r w:rsidRPr="00820971">
        <w:rPr>
          <w:rFonts w:ascii="Century Gothic" w:hAnsi="Century Gothic" w:cs="Times New Roman"/>
          <w:sz w:val="40"/>
          <w:szCs w:val="40"/>
        </w:rPr>
        <w:br w:type="page"/>
      </w:r>
    </w:p>
    <w:p w14:paraId="18F397EB" w14:textId="77777777" w:rsidR="004621D0" w:rsidRDefault="004621D0" w:rsidP="004621D0">
      <w:pPr>
        <w:rPr>
          <w:rFonts w:ascii="Century Gothic" w:hAnsi="Century Gothic"/>
        </w:rPr>
      </w:pPr>
    </w:p>
    <w:p w14:paraId="1F429F2E" w14:textId="77777777" w:rsidR="007D1805" w:rsidRPr="00820971" w:rsidRDefault="007D1805" w:rsidP="004621D0">
      <w:pPr>
        <w:rPr>
          <w:rFonts w:ascii="Century Gothic" w:hAnsi="Century Gothic"/>
        </w:rPr>
      </w:pPr>
    </w:p>
    <w:p w14:paraId="5A375222" w14:textId="77777777" w:rsidR="00BB0615" w:rsidRDefault="00BB0615" w:rsidP="00743F23">
      <w:pPr>
        <w:widowControl w:val="0"/>
        <w:autoSpaceDE w:val="0"/>
        <w:autoSpaceDN w:val="0"/>
        <w:adjustRightInd w:val="0"/>
        <w:rPr>
          <w:rFonts w:ascii="Century Gothic" w:eastAsiaTheme="minorEastAsia" w:hAnsi="Century Gothic" w:cs="Merriweather-Regular"/>
          <w:color w:val="131313"/>
          <w:sz w:val="28"/>
          <w:szCs w:val="28"/>
        </w:rPr>
      </w:pPr>
    </w:p>
    <w:p w14:paraId="60102A1A" w14:textId="4224AF65" w:rsidR="000B061D" w:rsidRDefault="00743F23" w:rsidP="00743F23">
      <w:pPr>
        <w:widowControl w:val="0"/>
        <w:autoSpaceDE w:val="0"/>
        <w:autoSpaceDN w:val="0"/>
        <w:adjustRightInd w:val="0"/>
        <w:rPr>
          <w:ins w:id="254" w:author="Microsoft Office User" w:date="2017-03-20T10:27: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“A soul mate’s purpose is to shake you up, tear apart your ego a little bit, show you your obstacles and addictions, break your heart open so new light can get in, make you so desperate and out of control that you have to transform your life, then introduce you to your spiritual master</w:t>
      </w:r>
      <w:ins w:id="255" w:author="Melanie Curtis" w:date="2017-03-22T15:41:00Z">
        <w:r w:rsidR="008D7B54">
          <w:rPr>
            <w:rFonts w:ascii="Century Gothic" w:eastAsiaTheme="minorEastAsia" w:hAnsi="Century Gothic" w:cs="Merriweather-Regular"/>
            <w:color w:val="131313"/>
            <w:sz w:val="28"/>
            <w:szCs w:val="28"/>
          </w:rPr>
          <w:t>…</w:t>
        </w:r>
      </w:ins>
      <w:r>
        <w:rPr>
          <w:rFonts w:ascii="Century Gothic" w:eastAsiaTheme="minorEastAsia" w:hAnsi="Century Gothic" w:cs="Merriweather-Regular"/>
          <w:color w:val="131313"/>
          <w:sz w:val="28"/>
          <w:szCs w:val="28"/>
        </w:rPr>
        <w:t xml:space="preserve">” </w:t>
      </w:r>
    </w:p>
    <w:p w14:paraId="6157F5CC" w14:textId="672C0B19" w:rsidR="00743F23" w:rsidRPr="00820971" w:rsidRDefault="00743F23" w:rsidP="00743F23">
      <w:pPr>
        <w:widowControl w:val="0"/>
        <w:autoSpaceDE w:val="0"/>
        <w:autoSpaceDN w:val="0"/>
        <w:adjustRightInd w:val="0"/>
        <w:rPr>
          <w:rFonts w:ascii="Century Gothic" w:hAnsi="Century Gothic" w:cs="Times New Roman"/>
          <w:sz w:val="40"/>
          <w:szCs w:val="40"/>
        </w:rPr>
      </w:pPr>
      <w:r>
        <w:rPr>
          <w:rFonts w:ascii="Century Gothic" w:eastAsiaTheme="minorEastAsia" w:hAnsi="Century Gothic" w:cs="Merriweather-Regular"/>
          <w:color w:val="131313"/>
          <w:sz w:val="28"/>
          <w:szCs w:val="28"/>
        </w:rPr>
        <w:t xml:space="preserve">~Elizabeth Gilbert, </w:t>
      </w:r>
      <w:r w:rsidRPr="008D7B54">
        <w:rPr>
          <w:rFonts w:ascii="Century Gothic" w:eastAsiaTheme="minorEastAsia" w:hAnsi="Century Gothic" w:cs="Merriweather-Regular"/>
          <w:i/>
          <w:color w:val="131313"/>
          <w:sz w:val="28"/>
          <w:szCs w:val="28"/>
        </w:rPr>
        <w:t>Eat Pray Love</w:t>
      </w:r>
    </w:p>
    <w:p w14:paraId="2EF6E88A" w14:textId="77777777" w:rsidR="004621D0" w:rsidRPr="00820971" w:rsidRDefault="004621D0" w:rsidP="004621D0">
      <w:pPr>
        <w:rPr>
          <w:rFonts w:ascii="Century Gothic" w:hAnsi="Century Gothic"/>
        </w:rPr>
      </w:pPr>
    </w:p>
    <w:p w14:paraId="4F7226F2" w14:textId="77777777" w:rsidR="004621D0" w:rsidRPr="00820971" w:rsidRDefault="004621D0" w:rsidP="004621D0">
      <w:pPr>
        <w:rPr>
          <w:rFonts w:ascii="Century Gothic" w:hAnsi="Century Gothic" w:cs="Times New Roman"/>
          <w:sz w:val="40"/>
          <w:szCs w:val="40"/>
        </w:rPr>
      </w:pPr>
    </w:p>
    <w:p w14:paraId="7CA5453F" w14:textId="77777777" w:rsidR="003C5F25" w:rsidRPr="00820971" w:rsidRDefault="004621D0" w:rsidP="003C5F25">
      <w:pPr>
        <w:rPr>
          <w:rFonts w:ascii="Century Gothic" w:hAnsi="Century Gothic" w:cs="Times New Roman"/>
          <w:sz w:val="40"/>
          <w:szCs w:val="40"/>
        </w:rPr>
      </w:pPr>
      <w:r w:rsidRPr="00820971">
        <w:rPr>
          <w:rFonts w:ascii="Century Gothic" w:hAnsi="Century Gothic" w:cs="Times New Roman"/>
          <w:sz w:val="28"/>
          <w:szCs w:val="28"/>
        </w:rPr>
        <w:br w:type="page"/>
      </w:r>
    </w:p>
    <w:p w14:paraId="3E9C69E7" w14:textId="77777777" w:rsidR="007D1805" w:rsidRDefault="007D1805" w:rsidP="007D1805">
      <w:pPr>
        <w:rPr>
          <w:rFonts w:ascii="Century Gothic" w:eastAsiaTheme="minorEastAsia" w:hAnsi="Century Gothic" w:cs="Helvetica Neue Light"/>
          <w:color w:val="101214"/>
          <w:sz w:val="28"/>
          <w:szCs w:val="28"/>
        </w:rPr>
      </w:pPr>
    </w:p>
    <w:p w14:paraId="0DA1C9D8" w14:textId="77777777" w:rsidR="00BB0615" w:rsidRDefault="00BB0615" w:rsidP="007D1805">
      <w:pPr>
        <w:rPr>
          <w:rFonts w:ascii="Century Gothic" w:eastAsiaTheme="minorEastAsia" w:hAnsi="Century Gothic" w:cs="Helvetica Neue Light"/>
          <w:color w:val="101214"/>
          <w:sz w:val="28"/>
          <w:szCs w:val="28"/>
        </w:rPr>
      </w:pPr>
    </w:p>
    <w:p w14:paraId="4868093D" w14:textId="77777777" w:rsidR="00BB0615" w:rsidRDefault="00BB0615" w:rsidP="007D1805">
      <w:pPr>
        <w:rPr>
          <w:rFonts w:ascii="Century Gothic" w:hAnsi="Century Gothic"/>
          <w:sz w:val="28"/>
          <w:szCs w:val="28"/>
        </w:rPr>
      </w:pPr>
    </w:p>
    <w:p w14:paraId="72DF3FDC" w14:textId="3F260EDD" w:rsidR="00BC16DE" w:rsidRDefault="007D1805" w:rsidP="007D1805">
      <w:pPr>
        <w:rPr>
          <w:ins w:id="256" w:author="Microsoft Office User" w:date="2017-03-20T10:40:00Z"/>
          <w:rFonts w:ascii="Century Gothic" w:hAnsi="Century Gothic"/>
          <w:sz w:val="28"/>
          <w:szCs w:val="28"/>
        </w:rPr>
      </w:pPr>
      <w:r w:rsidRPr="007D1805">
        <w:rPr>
          <w:rFonts w:ascii="Century Gothic" w:hAnsi="Century Gothic"/>
          <w:sz w:val="28"/>
          <w:szCs w:val="28"/>
        </w:rPr>
        <w:t>“Vulnerability is the most accurate measurement of courage.”</w:t>
      </w:r>
    </w:p>
    <w:p w14:paraId="18265619" w14:textId="2F6B36E7" w:rsidR="007D1805" w:rsidRDefault="00BC16DE" w:rsidP="007D1805">
      <w:pPr>
        <w:rPr>
          <w:rFonts w:ascii="Century Gothic" w:hAnsi="Century Gothic"/>
          <w:sz w:val="28"/>
          <w:szCs w:val="28"/>
        </w:rPr>
      </w:pPr>
      <w:ins w:id="257" w:author="Microsoft Office User" w:date="2017-03-20T10:40:00Z">
        <w:r>
          <w:rPr>
            <w:rFonts w:ascii="Century Gothic" w:hAnsi="Century Gothic"/>
            <w:sz w:val="28"/>
            <w:szCs w:val="28"/>
          </w:rPr>
          <w:t>~</w:t>
        </w:r>
      </w:ins>
      <w:ins w:id="258" w:author="Melanie Curtis" w:date="2017-03-22T15:40:00Z">
        <w:r w:rsidR="008D7B54" w:rsidRPr="008D7B54">
          <w:rPr>
            <w:rFonts w:ascii="Century Gothic" w:eastAsiaTheme="minorEastAsia" w:hAnsi="Century Gothic" w:cs="Merriweather-Regular"/>
            <w:color w:val="131313"/>
            <w:sz w:val="28"/>
            <w:szCs w:val="28"/>
          </w:rPr>
          <w:t xml:space="preserve"> </w:t>
        </w:r>
        <w:proofErr w:type="spellStart"/>
        <w:r w:rsidR="008D7B54">
          <w:rPr>
            <w:rFonts w:ascii="Century Gothic" w:eastAsiaTheme="minorEastAsia" w:hAnsi="Century Gothic" w:cs="Merriweather-Regular"/>
            <w:color w:val="131313"/>
            <w:sz w:val="28"/>
            <w:szCs w:val="28"/>
          </w:rPr>
          <w:t>Brené</w:t>
        </w:r>
      </w:ins>
      <w:proofErr w:type="spellEnd"/>
      <w:r w:rsidR="007D1805" w:rsidRPr="007D1805">
        <w:rPr>
          <w:rFonts w:ascii="Century Gothic" w:hAnsi="Century Gothic"/>
          <w:sz w:val="28"/>
          <w:szCs w:val="28"/>
        </w:rPr>
        <w:t xml:space="preserve"> Brown</w:t>
      </w:r>
    </w:p>
    <w:p w14:paraId="04B8F769" w14:textId="77777777" w:rsidR="007D1805" w:rsidRDefault="007D1805" w:rsidP="007D1805">
      <w:pPr>
        <w:rPr>
          <w:rFonts w:ascii="Century Gothic" w:hAnsi="Century Gothic"/>
          <w:sz w:val="28"/>
          <w:szCs w:val="28"/>
        </w:rPr>
      </w:pPr>
    </w:p>
    <w:p w14:paraId="46F82527" w14:textId="77777777" w:rsidR="007D1805" w:rsidRPr="007D1805" w:rsidRDefault="007D1805" w:rsidP="007D1805">
      <w:pPr>
        <w:rPr>
          <w:rFonts w:ascii="Century Gothic" w:hAnsi="Century Gothic"/>
          <w:sz w:val="28"/>
          <w:szCs w:val="28"/>
        </w:rPr>
      </w:pPr>
    </w:p>
    <w:p w14:paraId="37FD4968" w14:textId="77777777" w:rsidR="007D1805" w:rsidRPr="00820971" w:rsidRDefault="007D1805" w:rsidP="007D180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0AF5E1AB" w14:textId="77777777" w:rsidR="007D1805" w:rsidRPr="00820971" w:rsidRDefault="007D1805" w:rsidP="007D1805">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11164E0A" w14:textId="77777777" w:rsidR="005F207A" w:rsidRDefault="005F207A">
      <w:pPr>
        <w:rPr>
          <w:rFonts w:ascii="Century Gothic" w:hAnsi="Century Gothic"/>
          <w:sz w:val="28"/>
          <w:szCs w:val="28"/>
        </w:rPr>
      </w:pPr>
      <w:r>
        <w:rPr>
          <w:rFonts w:ascii="Century Gothic" w:hAnsi="Century Gothic"/>
          <w:sz w:val="28"/>
          <w:szCs w:val="28"/>
        </w:rPr>
        <w:br w:type="page"/>
      </w:r>
    </w:p>
    <w:p w14:paraId="58CB60C7" w14:textId="77777777" w:rsidR="001D0C91" w:rsidRDefault="001D0C91" w:rsidP="005F207A">
      <w:pPr>
        <w:rPr>
          <w:rFonts w:ascii="Century Gothic" w:hAnsi="Century Gothic"/>
          <w:sz w:val="28"/>
          <w:szCs w:val="28"/>
        </w:rPr>
      </w:pPr>
    </w:p>
    <w:p w14:paraId="65F10991" w14:textId="77777777" w:rsidR="00D01E50" w:rsidRDefault="00D01E50" w:rsidP="005F207A">
      <w:pPr>
        <w:rPr>
          <w:rFonts w:ascii="Century Gothic" w:hAnsi="Century Gothic"/>
          <w:sz w:val="28"/>
          <w:szCs w:val="28"/>
        </w:rPr>
      </w:pPr>
    </w:p>
    <w:p w14:paraId="6B08E7E6" w14:textId="77777777" w:rsidR="00D01E50" w:rsidRDefault="00D01E50" w:rsidP="005F207A">
      <w:pPr>
        <w:rPr>
          <w:rFonts w:ascii="Century Gothic" w:hAnsi="Century Gothic"/>
          <w:sz w:val="28"/>
          <w:szCs w:val="28"/>
        </w:rPr>
      </w:pPr>
    </w:p>
    <w:p w14:paraId="7AA934AB" w14:textId="77777777" w:rsidR="00D01E50" w:rsidRDefault="00D01E50" w:rsidP="005F207A">
      <w:pPr>
        <w:rPr>
          <w:rFonts w:ascii="Century Gothic" w:hAnsi="Century Gothic"/>
          <w:sz w:val="28"/>
          <w:szCs w:val="28"/>
        </w:rPr>
      </w:pPr>
    </w:p>
    <w:p w14:paraId="0D4CA802" w14:textId="77777777" w:rsidR="001D0C91" w:rsidRDefault="001D0C91" w:rsidP="005F207A">
      <w:pPr>
        <w:rPr>
          <w:rFonts w:ascii="Century Gothic" w:hAnsi="Century Gothic"/>
          <w:sz w:val="28"/>
          <w:szCs w:val="28"/>
        </w:rPr>
      </w:pPr>
    </w:p>
    <w:p w14:paraId="4FFBBC68" w14:textId="14698E09" w:rsidR="00BC16DE" w:rsidRDefault="00D01E50" w:rsidP="00D01E50">
      <w:pPr>
        <w:rPr>
          <w:ins w:id="259"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“The best way to spread Christmas cheer is singing loud for all to hear.”</w:t>
      </w:r>
    </w:p>
    <w:p w14:paraId="2B95063B" w14:textId="0777CE82" w:rsidR="00D01E50" w:rsidRPr="00820971" w:rsidRDefault="00BC16DE" w:rsidP="00D01E50">
      <w:pPr>
        <w:rPr>
          <w:rFonts w:ascii="Century Gothic" w:eastAsiaTheme="minorEastAsia" w:hAnsi="Century Gothic" w:cs="Helvetica Neue Light"/>
          <w:color w:val="101214"/>
          <w:sz w:val="28"/>
          <w:szCs w:val="28"/>
        </w:rPr>
      </w:pPr>
      <w:ins w:id="260" w:author="Microsoft Office User" w:date="2017-03-20T10:40:00Z">
        <w:r>
          <w:rPr>
            <w:rFonts w:ascii="Century Gothic" w:eastAsiaTheme="minorEastAsia" w:hAnsi="Century Gothic" w:cs="Helvetica Neue Light"/>
            <w:color w:val="101214"/>
            <w:sz w:val="28"/>
            <w:szCs w:val="28"/>
          </w:rPr>
          <w:t>~</w:t>
        </w:r>
      </w:ins>
      <w:r w:rsidR="00D01E50" w:rsidRPr="00820971">
        <w:rPr>
          <w:rFonts w:ascii="Century Gothic" w:eastAsiaTheme="minorEastAsia" w:hAnsi="Century Gothic" w:cs="Helvetica Neue Light"/>
          <w:color w:val="101214"/>
          <w:sz w:val="28"/>
          <w:szCs w:val="28"/>
        </w:rPr>
        <w:t>Buddy the Elf</w:t>
      </w:r>
    </w:p>
    <w:p w14:paraId="50D615EA" w14:textId="77777777" w:rsidR="001D0C91" w:rsidRDefault="001D0C91" w:rsidP="005F207A">
      <w:pPr>
        <w:rPr>
          <w:rFonts w:ascii="Century Gothic" w:hAnsi="Century Gothic"/>
          <w:sz w:val="28"/>
          <w:szCs w:val="28"/>
        </w:rPr>
      </w:pPr>
    </w:p>
    <w:p w14:paraId="3358126C" w14:textId="77777777" w:rsidR="005F207A" w:rsidRDefault="005F207A">
      <w:pPr>
        <w:rPr>
          <w:rFonts w:ascii="Century Gothic" w:hAnsi="Century Gothic"/>
          <w:sz w:val="28"/>
          <w:szCs w:val="28"/>
        </w:rPr>
      </w:pPr>
      <w:r>
        <w:rPr>
          <w:rFonts w:ascii="Century Gothic" w:hAnsi="Century Gothic"/>
          <w:sz w:val="28"/>
          <w:szCs w:val="28"/>
        </w:rPr>
        <w:br w:type="page"/>
      </w:r>
    </w:p>
    <w:p w14:paraId="610E52A9" w14:textId="77777777" w:rsidR="001D0C91" w:rsidRDefault="001D0C91" w:rsidP="001D0C91">
      <w:pPr>
        <w:rPr>
          <w:rFonts w:ascii="Century Gothic" w:hAnsi="Century Gothic"/>
          <w:sz w:val="28"/>
          <w:szCs w:val="28"/>
        </w:rPr>
      </w:pPr>
    </w:p>
    <w:p w14:paraId="7D8616A0" w14:textId="77777777" w:rsidR="001D0C91" w:rsidRDefault="001D0C91" w:rsidP="001D0C91">
      <w:pPr>
        <w:rPr>
          <w:rFonts w:ascii="Century Gothic" w:hAnsi="Century Gothic"/>
          <w:sz w:val="28"/>
          <w:szCs w:val="28"/>
        </w:rPr>
      </w:pPr>
    </w:p>
    <w:p w14:paraId="1A39F3D9" w14:textId="307AA8AA" w:rsidR="00BC16DE" w:rsidRDefault="001D0C91" w:rsidP="001D0C91">
      <w:pPr>
        <w:rPr>
          <w:ins w:id="261" w:author="Microsoft Office User" w:date="2017-03-20T10:40:00Z"/>
          <w:rFonts w:ascii="Century Gothic" w:hAnsi="Century Gothic"/>
          <w:sz w:val="28"/>
          <w:szCs w:val="28"/>
        </w:rPr>
      </w:pPr>
      <w:r w:rsidRPr="005F207A">
        <w:rPr>
          <w:rFonts w:ascii="Century Gothic" w:hAnsi="Century Gothic"/>
          <w:sz w:val="28"/>
          <w:szCs w:val="28"/>
        </w:rPr>
        <w:t>“</w:t>
      </w:r>
      <w:r>
        <w:rPr>
          <w:rFonts w:ascii="Century Gothic" w:hAnsi="Century Gothic"/>
          <w:sz w:val="28"/>
          <w:szCs w:val="28"/>
        </w:rPr>
        <w:t>Opportunity is missed by most people because it is dressed in overalls and looks like work.”</w:t>
      </w:r>
    </w:p>
    <w:p w14:paraId="456B7BA8" w14:textId="3C4C7C29" w:rsidR="001D0C91" w:rsidRDefault="00BC16DE" w:rsidP="001D0C91">
      <w:pPr>
        <w:rPr>
          <w:rFonts w:ascii="Century Gothic" w:hAnsi="Century Gothic"/>
          <w:sz w:val="28"/>
          <w:szCs w:val="28"/>
        </w:rPr>
      </w:pPr>
      <w:ins w:id="262" w:author="Microsoft Office User" w:date="2017-03-20T10:40:00Z">
        <w:r>
          <w:rPr>
            <w:rFonts w:ascii="Century Gothic" w:hAnsi="Century Gothic"/>
            <w:sz w:val="28"/>
            <w:szCs w:val="28"/>
          </w:rPr>
          <w:t>~</w:t>
        </w:r>
      </w:ins>
      <w:r w:rsidR="001D0C91">
        <w:rPr>
          <w:rFonts w:ascii="Century Gothic" w:hAnsi="Century Gothic"/>
          <w:sz w:val="28"/>
          <w:szCs w:val="28"/>
        </w:rPr>
        <w:t>Thomas Edison</w:t>
      </w:r>
    </w:p>
    <w:p w14:paraId="4773C2E8" w14:textId="77777777" w:rsidR="001D0C91" w:rsidRDefault="001D0C91" w:rsidP="001D0C91">
      <w:pPr>
        <w:rPr>
          <w:rFonts w:ascii="Century Gothic" w:hAnsi="Century Gothic"/>
          <w:sz w:val="28"/>
          <w:szCs w:val="28"/>
        </w:rPr>
      </w:pPr>
    </w:p>
    <w:p w14:paraId="3F09272E" w14:textId="77777777" w:rsidR="001D0C91" w:rsidRDefault="001D0C91" w:rsidP="001D0C91">
      <w:pPr>
        <w:rPr>
          <w:rFonts w:ascii="Century Gothic" w:hAnsi="Century Gothic"/>
          <w:sz w:val="28"/>
          <w:szCs w:val="28"/>
        </w:rPr>
      </w:pPr>
    </w:p>
    <w:p w14:paraId="5D30F4F0" w14:textId="77777777" w:rsidR="001D0C91" w:rsidRPr="00820971" w:rsidRDefault="001D0C91" w:rsidP="001D0C9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3A31843D" w14:textId="77777777" w:rsidR="001D0C91" w:rsidRPr="00820971" w:rsidRDefault="001D0C91" w:rsidP="001D0C91">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6F1E922C" w14:textId="77777777" w:rsidR="001D0C91" w:rsidRDefault="001D0C91">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63F19043" w14:textId="42C98970" w:rsidR="004F6E32" w:rsidRPr="004F6E32" w:rsidRDefault="004F6E32" w:rsidP="004F6E32">
      <w:pPr>
        <w:rPr>
          <w:rFonts w:ascii="Century Gothic" w:hAnsi="Century Gothic"/>
          <w:sz w:val="28"/>
          <w:szCs w:val="28"/>
        </w:rPr>
      </w:pPr>
      <w:r w:rsidRPr="004F6E32">
        <w:rPr>
          <w:rFonts w:ascii="Century Gothic" w:hAnsi="Century Gothic"/>
          <w:sz w:val="28"/>
          <w:szCs w:val="28"/>
        </w:rPr>
        <w:lastRenderedPageBreak/>
        <w:t xml:space="preserve">The intensity of certain experiences is actually why </w:t>
      </w:r>
      <w:ins w:id="263" w:author="Melanie Curtis" w:date="2017-03-22T15:41:00Z">
        <w:r w:rsidR="008D7B54">
          <w:rPr>
            <w:rFonts w:ascii="Century Gothic" w:hAnsi="Century Gothic"/>
            <w:sz w:val="28"/>
            <w:szCs w:val="28"/>
          </w:rPr>
          <w:t>they</w:t>
        </w:r>
      </w:ins>
      <w:ins w:id="264" w:author="Microsoft Office User" w:date="2017-03-20T10:28:00Z">
        <w:r w:rsidR="000B061D">
          <w:rPr>
            <w:rFonts w:ascii="Century Gothic" w:hAnsi="Century Gothic"/>
            <w:sz w:val="28"/>
            <w:szCs w:val="28"/>
          </w:rPr>
          <w:t xml:space="preserve"> have</w:t>
        </w:r>
      </w:ins>
      <w:r w:rsidRPr="004F6E32">
        <w:rPr>
          <w:rFonts w:ascii="Century Gothic" w:hAnsi="Century Gothic"/>
          <w:sz w:val="28"/>
          <w:szCs w:val="28"/>
        </w:rPr>
        <w:t xml:space="preserve"> such high value. Only in extreme circumstances is our capability truly tested. Only in extreme circumstances do we radically expand our strength, knowledge, and insight into ourselves.</w:t>
      </w:r>
    </w:p>
    <w:p w14:paraId="64A5FC6A" w14:textId="77777777" w:rsidR="004F6E32" w:rsidRPr="00820971" w:rsidRDefault="004F6E32" w:rsidP="004F6E32">
      <w:pPr>
        <w:spacing w:line="360" w:lineRule="auto"/>
        <w:rPr>
          <w:rFonts w:ascii="Century Gothic" w:hAnsi="Century Gothic"/>
          <w:sz w:val="28"/>
          <w:szCs w:val="28"/>
        </w:rPr>
      </w:pPr>
    </w:p>
    <w:p w14:paraId="1ADFDBBC" w14:textId="77777777" w:rsidR="004F6E32" w:rsidRPr="00820971" w:rsidRDefault="004F6E32" w:rsidP="004F6E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18FD8315" w14:textId="77777777" w:rsidR="004F6E32" w:rsidRPr="00820971" w:rsidRDefault="004F6E32" w:rsidP="004F6E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13F9745B" w14:textId="509A708E" w:rsidR="004F6E32" w:rsidRDefault="004F6E3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01B45134" w14:textId="77777777" w:rsidR="004F6E32" w:rsidRDefault="004F6E32" w:rsidP="004F6E32">
      <w:pPr>
        <w:rPr>
          <w:rFonts w:ascii="Century Gothic" w:eastAsiaTheme="minorEastAsia" w:hAnsi="Century Gothic" w:cs="Helvetica Neue Light"/>
          <w:color w:val="101214"/>
          <w:sz w:val="28"/>
          <w:szCs w:val="28"/>
        </w:rPr>
      </w:pPr>
    </w:p>
    <w:p w14:paraId="7D9BEEF6" w14:textId="77777777" w:rsidR="004F6E32" w:rsidRDefault="004F6E32" w:rsidP="004F6E32">
      <w:pPr>
        <w:rPr>
          <w:rFonts w:ascii="Century Gothic" w:eastAsiaTheme="minorEastAsia" w:hAnsi="Century Gothic" w:cs="Helvetica Neue Light"/>
          <w:color w:val="101214"/>
          <w:sz w:val="28"/>
          <w:szCs w:val="28"/>
        </w:rPr>
      </w:pPr>
    </w:p>
    <w:p w14:paraId="622B409D" w14:textId="77777777" w:rsidR="004F6E32" w:rsidRDefault="004F6E32" w:rsidP="004F6E32">
      <w:pPr>
        <w:rPr>
          <w:rFonts w:ascii="Century Gothic" w:eastAsiaTheme="minorEastAsia" w:hAnsi="Century Gothic" w:cs="Helvetica Neue Light"/>
          <w:color w:val="101214"/>
          <w:sz w:val="28"/>
          <w:szCs w:val="28"/>
        </w:rPr>
      </w:pPr>
    </w:p>
    <w:p w14:paraId="5D4410CD" w14:textId="48AA691A" w:rsidR="00BC16DE" w:rsidRDefault="00D01E50" w:rsidP="00D01E50">
      <w:pPr>
        <w:rPr>
          <w:ins w:id="265" w:author="Microsoft Office User" w:date="2017-03-20T10:40:00Z"/>
          <w:rFonts w:ascii="Century Gothic" w:hAnsi="Century Gothic"/>
          <w:sz w:val="28"/>
          <w:szCs w:val="28"/>
        </w:rPr>
      </w:pPr>
      <w:r w:rsidRPr="005F207A">
        <w:rPr>
          <w:rFonts w:ascii="Century Gothic" w:hAnsi="Century Gothic"/>
          <w:sz w:val="28"/>
          <w:szCs w:val="28"/>
        </w:rPr>
        <w:t>“If you present yourself with confidence, you can pull off pretty much anything.”</w:t>
      </w:r>
    </w:p>
    <w:p w14:paraId="16CF3422" w14:textId="1745757F" w:rsidR="00D01E50" w:rsidRPr="005F207A" w:rsidRDefault="00BC16DE" w:rsidP="00D01E50">
      <w:pPr>
        <w:rPr>
          <w:rFonts w:ascii="Century Gothic" w:hAnsi="Century Gothic"/>
          <w:sz w:val="28"/>
          <w:szCs w:val="28"/>
        </w:rPr>
      </w:pPr>
      <w:ins w:id="266" w:author="Microsoft Office User" w:date="2017-03-20T10:40:00Z">
        <w:r>
          <w:rPr>
            <w:rFonts w:ascii="Century Gothic" w:hAnsi="Century Gothic"/>
            <w:sz w:val="28"/>
            <w:szCs w:val="28"/>
          </w:rPr>
          <w:t>~</w:t>
        </w:r>
      </w:ins>
      <w:r w:rsidR="00D01E50" w:rsidRPr="005F207A">
        <w:rPr>
          <w:rFonts w:ascii="Century Gothic" w:hAnsi="Century Gothic"/>
          <w:sz w:val="28"/>
          <w:szCs w:val="28"/>
        </w:rPr>
        <w:t>Katy Perry</w:t>
      </w:r>
    </w:p>
    <w:p w14:paraId="260FA9FC" w14:textId="77777777" w:rsidR="00D01E50" w:rsidRDefault="00D01E50" w:rsidP="00D01E50">
      <w:pPr>
        <w:rPr>
          <w:rFonts w:ascii="Century Gothic" w:hAnsi="Century Gothic"/>
          <w:sz w:val="28"/>
          <w:szCs w:val="28"/>
        </w:rPr>
      </w:pPr>
    </w:p>
    <w:p w14:paraId="41F8F3C6" w14:textId="77777777" w:rsidR="00D01E50" w:rsidRDefault="00D01E50" w:rsidP="00D01E50">
      <w:pPr>
        <w:rPr>
          <w:rFonts w:ascii="Century Gothic" w:hAnsi="Century Gothic"/>
          <w:sz w:val="28"/>
          <w:szCs w:val="28"/>
        </w:rPr>
      </w:pPr>
    </w:p>
    <w:p w14:paraId="06ACDADC" w14:textId="77777777" w:rsidR="00D01E50" w:rsidRDefault="00D01E50" w:rsidP="00D01E50">
      <w:pPr>
        <w:rPr>
          <w:rFonts w:ascii="Century Gothic" w:hAnsi="Century Gothic"/>
          <w:sz w:val="28"/>
          <w:szCs w:val="28"/>
        </w:rPr>
      </w:pPr>
    </w:p>
    <w:p w14:paraId="3054DAED" w14:textId="77777777" w:rsidR="00D01E50" w:rsidRPr="00820971" w:rsidRDefault="00D01E50" w:rsidP="00D01E5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425F87FF" w14:textId="77777777" w:rsidR="00D01E50" w:rsidRPr="00820971" w:rsidRDefault="00D01E50" w:rsidP="00D01E5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305AB182" w14:textId="77777777" w:rsidR="004F6E32" w:rsidRDefault="004F6E32" w:rsidP="004F6E32">
      <w:pPr>
        <w:rPr>
          <w:rFonts w:ascii="Century Gothic" w:eastAsiaTheme="minorEastAsia" w:hAnsi="Century Gothic" w:cs="Helvetica Neue Light"/>
          <w:color w:val="101214"/>
          <w:sz w:val="28"/>
          <w:szCs w:val="28"/>
        </w:rPr>
      </w:pPr>
    </w:p>
    <w:p w14:paraId="2258A657" w14:textId="77777777" w:rsidR="004F6E32" w:rsidRDefault="004F6E32" w:rsidP="004F6E32">
      <w:pPr>
        <w:rPr>
          <w:rFonts w:ascii="Century Gothic" w:eastAsiaTheme="minorEastAsia" w:hAnsi="Century Gothic" w:cs="Helvetica Neue Light"/>
          <w:color w:val="101214"/>
          <w:sz w:val="28"/>
          <w:szCs w:val="28"/>
        </w:rPr>
      </w:pPr>
    </w:p>
    <w:p w14:paraId="4FDCCCB4" w14:textId="521F7BFD" w:rsidR="004F6E32" w:rsidRDefault="004F6E3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1390C859" w14:textId="77777777" w:rsidR="004F6E32" w:rsidRDefault="004F6E32" w:rsidP="004F6E32">
      <w:pPr>
        <w:rPr>
          <w:rFonts w:ascii="Century Gothic" w:eastAsiaTheme="minorEastAsia" w:hAnsi="Century Gothic" w:cs="Helvetica Neue Light"/>
          <w:color w:val="101214"/>
          <w:sz w:val="28"/>
          <w:szCs w:val="28"/>
        </w:rPr>
      </w:pPr>
    </w:p>
    <w:p w14:paraId="3462AB5D" w14:textId="77777777" w:rsidR="004F6E32" w:rsidRDefault="004F6E32" w:rsidP="004F6E32">
      <w:pPr>
        <w:rPr>
          <w:rFonts w:ascii="Century Gothic" w:eastAsiaTheme="minorEastAsia" w:hAnsi="Century Gothic" w:cs="Helvetica Neue Light"/>
          <w:color w:val="101214"/>
          <w:sz w:val="28"/>
          <w:szCs w:val="28"/>
        </w:rPr>
      </w:pPr>
    </w:p>
    <w:p w14:paraId="5EB947A0" w14:textId="4C8ED500" w:rsidR="00BC16DE" w:rsidRDefault="004F6E32" w:rsidP="004F6E32">
      <w:pPr>
        <w:rPr>
          <w:ins w:id="267"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“If you’re going to be joyful, you’ve got to do it inside the challenges of your life.”</w:t>
      </w:r>
    </w:p>
    <w:p w14:paraId="0A6EECFE" w14:textId="04FDB1B3" w:rsidR="004F6E32" w:rsidRDefault="00BC16DE" w:rsidP="004F6E32">
      <w:pPr>
        <w:rPr>
          <w:rFonts w:ascii="Century Gothic" w:eastAsiaTheme="minorEastAsia" w:hAnsi="Century Gothic" w:cs="Helvetica Neue Light"/>
          <w:color w:val="101214"/>
          <w:sz w:val="28"/>
          <w:szCs w:val="28"/>
        </w:rPr>
      </w:pPr>
      <w:ins w:id="268" w:author="Microsoft Office User" w:date="2017-03-20T10:40:00Z">
        <w:r>
          <w:rPr>
            <w:rFonts w:ascii="Century Gothic" w:eastAsiaTheme="minorEastAsia" w:hAnsi="Century Gothic" w:cs="Helvetica Neue Light"/>
            <w:color w:val="101214"/>
            <w:sz w:val="28"/>
            <w:szCs w:val="28"/>
          </w:rPr>
          <w:t>~</w:t>
        </w:r>
      </w:ins>
      <w:r w:rsidR="004F6E32">
        <w:rPr>
          <w:rFonts w:ascii="Century Gothic" w:eastAsiaTheme="minorEastAsia" w:hAnsi="Century Gothic" w:cs="Helvetica Neue Light"/>
          <w:color w:val="101214"/>
          <w:sz w:val="28"/>
          <w:szCs w:val="28"/>
        </w:rPr>
        <w:t>Unknown</w:t>
      </w:r>
    </w:p>
    <w:p w14:paraId="6E6E556B" w14:textId="77777777" w:rsidR="004F6E32" w:rsidRDefault="004F6E32" w:rsidP="004F6E32">
      <w:pPr>
        <w:rPr>
          <w:rFonts w:ascii="Century Gothic" w:eastAsiaTheme="minorEastAsia" w:hAnsi="Century Gothic" w:cs="Helvetica Neue Light"/>
          <w:color w:val="101214"/>
          <w:sz w:val="28"/>
          <w:szCs w:val="28"/>
        </w:rPr>
      </w:pPr>
    </w:p>
    <w:p w14:paraId="19CFDC97" w14:textId="77777777" w:rsidR="004F6E32" w:rsidRDefault="004F6E32" w:rsidP="004F6E32">
      <w:pPr>
        <w:rPr>
          <w:rFonts w:ascii="Century Gothic" w:eastAsiaTheme="minorEastAsia" w:hAnsi="Century Gothic" w:cs="Helvetica Neue Light"/>
          <w:color w:val="101214"/>
          <w:sz w:val="28"/>
          <w:szCs w:val="28"/>
        </w:rPr>
      </w:pPr>
    </w:p>
    <w:p w14:paraId="564E43ED" w14:textId="77777777" w:rsidR="004F6E32" w:rsidRDefault="004F6E32" w:rsidP="004F6E32">
      <w:pPr>
        <w:rPr>
          <w:rFonts w:ascii="Century Gothic" w:eastAsiaTheme="minorEastAsia" w:hAnsi="Century Gothic" w:cs="Helvetica Neue Light"/>
          <w:color w:val="101214"/>
          <w:sz w:val="28"/>
          <w:szCs w:val="28"/>
        </w:rPr>
      </w:pPr>
    </w:p>
    <w:p w14:paraId="7A828B3A" w14:textId="77777777" w:rsidR="004F6E32" w:rsidRPr="00820971" w:rsidRDefault="004F6E32" w:rsidP="004F6E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7D242362" w14:textId="77777777" w:rsidR="004F6E32" w:rsidRPr="00820971" w:rsidRDefault="004F6E32" w:rsidP="004F6E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309C74B6" w14:textId="241F3398" w:rsidR="004F6E32" w:rsidRDefault="004F6E32">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241FD552" w14:textId="77777777" w:rsidR="004621D0" w:rsidRPr="00820971" w:rsidRDefault="004621D0" w:rsidP="004621D0">
      <w:pPr>
        <w:rPr>
          <w:rFonts w:ascii="Century Gothic" w:hAnsi="Century Gothic"/>
        </w:rPr>
      </w:pPr>
    </w:p>
    <w:p w14:paraId="66299B9A" w14:textId="77777777" w:rsidR="004F6E32" w:rsidRDefault="004F6E32" w:rsidP="004621D0">
      <w:pPr>
        <w:rPr>
          <w:rFonts w:ascii="Century Gothic" w:hAnsi="Century Gothic"/>
          <w:sz w:val="28"/>
          <w:szCs w:val="28"/>
        </w:rPr>
      </w:pPr>
    </w:p>
    <w:p w14:paraId="22F068E8" w14:textId="65DC2EE0" w:rsidR="004621D0" w:rsidRDefault="004621D0" w:rsidP="004621D0">
      <w:pPr>
        <w:rPr>
          <w:rFonts w:ascii="Century Gothic" w:hAnsi="Century Gothic"/>
          <w:sz w:val="28"/>
          <w:szCs w:val="28"/>
        </w:rPr>
      </w:pPr>
      <w:r w:rsidRPr="004F6E32">
        <w:rPr>
          <w:rFonts w:ascii="Century Gothic" w:hAnsi="Century Gothic"/>
          <w:sz w:val="28"/>
          <w:szCs w:val="28"/>
        </w:rPr>
        <w:t xml:space="preserve">Take your time, and know the next time it’s time to </w:t>
      </w:r>
      <w:r w:rsidR="004F6E32" w:rsidRPr="004F6E32">
        <w:rPr>
          <w:rFonts w:ascii="Century Gothic" w:hAnsi="Century Gothic"/>
          <w:sz w:val="28"/>
          <w:szCs w:val="28"/>
        </w:rPr>
        <w:t>go big</w:t>
      </w:r>
      <w:r w:rsidRPr="004F6E32">
        <w:rPr>
          <w:rFonts w:ascii="Century Gothic" w:hAnsi="Century Gothic"/>
          <w:sz w:val="28"/>
          <w:szCs w:val="28"/>
        </w:rPr>
        <w:t>, because you’ve rested… you’ll be ready.</w:t>
      </w:r>
    </w:p>
    <w:p w14:paraId="62039FB8" w14:textId="77777777" w:rsidR="004F6E32" w:rsidRPr="004F6E32" w:rsidRDefault="004F6E32" w:rsidP="004621D0">
      <w:pPr>
        <w:rPr>
          <w:rFonts w:ascii="Century Gothic" w:hAnsi="Century Gothic"/>
          <w:sz w:val="28"/>
          <w:szCs w:val="28"/>
        </w:rPr>
      </w:pPr>
    </w:p>
    <w:p w14:paraId="76E2EB0B" w14:textId="77777777" w:rsidR="004621D0" w:rsidRPr="00820971" w:rsidRDefault="004621D0" w:rsidP="004621D0">
      <w:pPr>
        <w:rPr>
          <w:rFonts w:ascii="Century Gothic" w:hAnsi="Century Gothic" w:cs="Times New Roman"/>
          <w:sz w:val="40"/>
          <w:szCs w:val="40"/>
        </w:rPr>
      </w:pPr>
    </w:p>
    <w:p w14:paraId="50FF03E9" w14:textId="77777777" w:rsidR="004621D0" w:rsidRPr="00820971" w:rsidRDefault="004621D0" w:rsidP="004621D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6245EA05" w14:textId="77777777" w:rsidR="004621D0" w:rsidRPr="00820971" w:rsidRDefault="004621D0" w:rsidP="004621D0">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7A600725" w14:textId="75AC922F" w:rsidR="004621D0" w:rsidRPr="00820971" w:rsidRDefault="004621D0" w:rsidP="004621D0">
      <w:pPr>
        <w:rPr>
          <w:rFonts w:ascii="Century Gothic" w:hAnsi="Century Gothic" w:cs="Times New Roman"/>
          <w:sz w:val="40"/>
          <w:szCs w:val="40"/>
        </w:rPr>
      </w:pPr>
      <w:r w:rsidRPr="00820971">
        <w:rPr>
          <w:rFonts w:ascii="Century Gothic" w:hAnsi="Century Gothic" w:cs="Times New Roman"/>
          <w:sz w:val="40"/>
          <w:szCs w:val="40"/>
        </w:rPr>
        <w:br w:type="page"/>
      </w:r>
    </w:p>
    <w:p w14:paraId="125E37A6" w14:textId="77777777" w:rsidR="00D22062" w:rsidRDefault="00D22062" w:rsidP="004621D0">
      <w:pPr>
        <w:rPr>
          <w:rFonts w:ascii="Century Gothic" w:eastAsiaTheme="minorEastAsia" w:hAnsi="Century Gothic" w:cs="Helvetica Neue Light"/>
          <w:color w:val="101214"/>
          <w:sz w:val="28"/>
          <w:szCs w:val="28"/>
        </w:rPr>
      </w:pPr>
    </w:p>
    <w:p w14:paraId="4389A75B" w14:textId="77777777" w:rsidR="00D22062" w:rsidRDefault="00D22062" w:rsidP="004621D0">
      <w:pPr>
        <w:rPr>
          <w:rFonts w:ascii="Century Gothic" w:eastAsiaTheme="minorEastAsia" w:hAnsi="Century Gothic" w:cs="Helvetica Neue Light"/>
          <w:color w:val="101214"/>
          <w:sz w:val="28"/>
          <w:szCs w:val="28"/>
        </w:rPr>
      </w:pPr>
    </w:p>
    <w:p w14:paraId="1396DB13" w14:textId="1E8E3094" w:rsidR="00BC16DE" w:rsidRDefault="00653A8E">
      <w:pPr>
        <w:rPr>
          <w:ins w:id="269" w:author="Microsoft Office User" w:date="2017-03-20T10:40:00Z"/>
          <w:rFonts w:ascii="Century Gothic" w:hAnsi="Century Gothic"/>
          <w:sz w:val="28"/>
          <w:szCs w:val="28"/>
        </w:rPr>
      </w:pPr>
      <w:r w:rsidRPr="00653A8E">
        <w:rPr>
          <w:rFonts w:ascii="Century Gothic" w:hAnsi="Century Gothic"/>
          <w:sz w:val="28"/>
          <w:szCs w:val="28"/>
        </w:rPr>
        <w:t>“Sometimes life hits you in the head with a brick. Don’t lose faith.”</w:t>
      </w:r>
    </w:p>
    <w:p w14:paraId="3982DB10" w14:textId="1D5F207A" w:rsidR="00523B5D" w:rsidRDefault="00BC16DE">
      <w:pPr>
        <w:rPr>
          <w:rFonts w:ascii="Century Gothic" w:hAnsi="Century Gothic"/>
          <w:sz w:val="28"/>
          <w:szCs w:val="28"/>
        </w:rPr>
      </w:pPr>
      <w:ins w:id="270" w:author="Microsoft Office User" w:date="2017-03-20T10:40:00Z">
        <w:r>
          <w:rPr>
            <w:rFonts w:ascii="Century Gothic" w:hAnsi="Century Gothic"/>
            <w:sz w:val="28"/>
            <w:szCs w:val="28"/>
          </w:rPr>
          <w:t>~</w:t>
        </w:r>
      </w:ins>
      <w:r w:rsidR="00653A8E" w:rsidRPr="00653A8E">
        <w:rPr>
          <w:rFonts w:ascii="Century Gothic" w:hAnsi="Century Gothic"/>
          <w:sz w:val="28"/>
          <w:szCs w:val="28"/>
        </w:rPr>
        <w:t>Steve Jobs</w:t>
      </w:r>
    </w:p>
    <w:p w14:paraId="5923A91C" w14:textId="77777777" w:rsidR="00523B5D" w:rsidRDefault="00523B5D">
      <w:pPr>
        <w:rPr>
          <w:rFonts w:ascii="Century Gothic" w:hAnsi="Century Gothic"/>
          <w:sz w:val="28"/>
          <w:szCs w:val="28"/>
        </w:rPr>
      </w:pPr>
    </w:p>
    <w:p w14:paraId="481B79B4" w14:textId="77777777" w:rsidR="00523B5D" w:rsidRPr="00820971" w:rsidRDefault="00523B5D" w:rsidP="00523B5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6118C2C2" w14:textId="77777777" w:rsidR="00523B5D" w:rsidRPr="00820971" w:rsidRDefault="00523B5D" w:rsidP="00523B5D">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55F47C67" w14:textId="6C1ABF24" w:rsidR="00D22062" w:rsidRPr="00653A8E" w:rsidRDefault="00D22062">
      <w:pPr>
        <w:rPr>
          <w:rFonts w:ascii="Century Gothic" w:hAnsi="Century Gothic"/>
          <w:sz w:val="28"/>
          <w:szCs w:val="28"/>
        </w:rPr>
      </w:pPr>
      <w:r w:rsidRPr="00653A8E">
        <w:rPr>
          <w:rFonts w:ascii="Century Gothic" w:hAnsi="Century Gothic"/>
          <w:sz w:val="28"/>
          <w:szCs w:val="28"/>
        </w:rPr>
        <w:br w:type="page"/>
      </w:r>
    </w:p>
    <w:p w14:paraId="6B2C0239" w14:textId="77777777" w:rsidR="004621D0" w:rsidRPr="00820971" w:rsidRDefault="004621D0" w:rsidP="004621D0">
      <w:pPr>
        <w:rPr>
          <w:rFonts w:ascii="Century Gothic" w:hAnsi="Century Gothic"/>
        </w:rPr>
      </w:pPr>
    </w:p>
    <w:p w14:paraId="1744F87A" w14:textId="77777777" w:rsidR="00174FFA" w:rsidRDefault="00174FFA" w:rsidP="00D22062">
      <w:pPr>
        <w:rPr>
          <w:rFonts w:ascii="Century Gothic" w:hAnsi="Century Gothic"/>
          <w:sz w:val="28"/>
          <w:szCs w:val="28"/>
        </w:rPr>
      </w:pPr>
    </w:p>
    <w:p w14:paraId="66425496" w14:textId="77777777" w:rsidR="000B061D" w:rsidRDefault="00D22062" w:rsidP="00D22062">
      <w:pPr>
        <w:rPr>
          <w:ins w:id="271" w:author="Microsoft Office User" w:date="2017-03-20T10:28:00Z"/>
          <w:rFonts w:ascii="Century Gothic" w:hAnsi="Century Gothic"/>
          <w:sz w:val="28"/>
          <w:szCs w:val="28"/>
        </w:rPr>
      </w:pPr>
      <w:r w:rsidRPr="00D22062">
        <w:rPr>
          <w:rFonts w:ascii="Century Gothic" w:hAnsi="Century Gothic"/>
          <w:sz w:val="28"/>
          <w:szCs w:val="28"/>
        </w:rPr>
        <w:t xml:space="preserve">“Life shrinks or expands in proportion to one’s courage.” </w:t>
      </w:r>
    </w:p>
    <w:p w14:paraId="7F85BD78" w14:textId="4FEA4D7F" w:rsidR="00D22062" w:rsidRPr="00D22062" w:rsidRDefault="00D22062" w:rsidP="00D22062">
      <w:pPr>
        <w:rPr>
          <w:rFonts w:ascii="Century Gothic" w:hAnsi="Century Gothic"/>
          <w:sz w:val="28"/>
          <w:szCs w:val="28"/>
        </w:rPr>
      </w:pPr>
      <w:r w:rsidRPr="00D22062">
        <w:rPr>
          <w:rFonts w:ascii="Century Gothic" w:hAnsi="Century Gothic"/>
          <w:sz w:val="28"/>
          <w:szCs w:val="28"/>
        </w:rPr>
        <w:t>~</w:t>
      </w:r>
      <w:proofErr w:type="spellStart"/>
      <w:ins w:id="272" w:author="Microsoft Office User" w:date="2017-03-20T10:28:00Z">
        <w:r w:rsidR="000B061D" w:rsidRPr="00D22062">
          <w:rPr>
            <w:rFonts w:ascii="Century Gothic" w:hAnsi="Century Gothic"/>
            <w:sz w:val="28"/>
            <w:szCs w:val="28"/>
          </w:rPr>
          <w:t>An</w:t>
        </w:r>
        <w:r w:rsidR="000B061D">
          <w:rPr>
            <w:rFonts w:ascii="Century Gothic" w:hAnsi="Century Gothic"/>
            <w:sz w:val="28"/>
            <w:szCs w:val="28"/>
          </w:rPr>
          <w:t>ai</w:t>
        </w:r>
        <w:r w:rsidR="000B061D" w:rsidRPr="00D22062">
          <w:rPr>
            <w:rFonts w:ascii="Century Gothic" w:hAnsi="Century Gothic"/>
            <w:sz w:val="28"/>
            <w:szCs w:val="28"/>
          </w:rPr>
          <w:t>s</w:t>
        </w:r>
        <w:proofErr w:type="spellEnd"/>
        <w:r w:rsidR="000B061D" w:rsidRPr="00D22062">
          <w:rPr>
            <w:rFonts w:ascii="Century Gothic" w:hAnsi="Century Gothic"/>
            <w:sz w:val="28"/>
            <w:szCs w:val="28"/>
          </w:rPr>
          <w:t xml:space="preserve"> </w:t>
        </w:r>
      </w:ins>
      <w:r w:rsidRPr="00D22062">
        <w:rPr>
          <w:rFonts w:ascii="Century Gothic" w:hAnsi="Century Gothic"/>
          <w:sz w:val="28"/>
          <w:szCs w:val="28"/>
        </w:rPr>
        <w:t>Nin</w:t>
      </w:r>
    </w:p>
    <w:p w14:paraId="1E6D0D16" w14:textId="77777777" w:rsidR="00D22062" w:rsidRPr="004F6E32" w:rsidRDefault="00D22062" w:rsidP="00D22062">
      <w:pPr>
        <w:rPr>
          <w:rFonts w:ascii="Century Gothic" w:hAnsi="Century Gothic"/>
          <w:sz w:val="28"/>
          <w:szCs w:val="28"/>
        </w:rPr>
      </w:pPr>
    </w:p>
    <w:p w14:paraId="589BD5D7" w14:textId="77777777" w:rsidR="00D22062" w:rsidRPr="00820971" w:rsidRDefault="00D22062" w:rsidP="00D22062">
      <w:pPr>
        <w:rPr>
          <w:rFonts w:ascii="Century Gothic" w:hAnsi="Century Gothic" w:cs="Times New Roman"/>
          <w:sz w:val="40"/>
          <w:szCs w:val="40"/>
        </w:rPr>
      </w:pPr>
    </w:p>
    <w:p w14:paraId="6D677291" w14:textId="77777777" w:rsidR="00D22062" w:rsidRPr="00820971" w:rsidRDefault="00D22062" w:rsidP="00D2206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34A3203C" w14:textId="77777777" w:rsidR="00D22062" w:rsidRPr="00820971" w:rsidRDefault="00D22062" w:rsidP="00D2206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1F55691E" w14:textId="656AB950" w:rsidR="00174FFA" w:rsidRDefault="00174FFA">
      <w:pPr>
        <w:rPr>
          <w:rFonts w:ascii="Century Gothic" w:hAnsi="Century Gothic"/>
        </w:rPr>
      </w:pPr>
      <w:r>
        <w:rPr>
          <w:rFonts w:ascii="Century Gothic" w:hAnsi="Century Gothic"/>
        </w:rPr>
        <w:br w:type="page"/>
      </w:r>
    </w:p>
    <w:p w14:paraId="4A5418B7" w14:textId="77777777" w:rsidR="004621D0" w:rsidRPr="00820971" w:rsidRDefault="004621D0" w:rsidP="004621D0">
      <w:pPr>
        <w:rPr>
          <w:rFonts w:ascii="Century Gothic" w:hAnsi="Century Gothic"/>
        </w:rPr>
      </w:pPr>
    </w:p>
    <w:p w14:paraId="235C6AA0" w14:textId="77777777" w:rsidR="00093057" w:rsidRDefault="00093057" w:rsidP="004F6E32">
      <w:pPr>
        <w:spacing w:line="360" w:lineRule="auto"/>
        <w:rPr>
          <w:rFonts w:ascii="Century Gothic" w:hAnsi="Century Gothic"/>
          <w:sz w:val="28"/>
          <w:szCs w:val="28"/>
        </w:rPr>
      </w:pPr>
    </w:p>
    <w:p w14:paraId="2B733F6A" w14:textId="77777777" w:rsidR="00093057" w:rsidRDefault="00093057" w:rsidP="00093057">
      <w:pPr>
        <w:rPr>
          <w:rFonts w:ascii="Century Gothic" w:eastAsiaTheme="minorEastAsia" w:hAnsi="Century Gothic" w:cs="Helvetica Neue Light"/>
          <w:color w:val="101214"/>
          <w:sz w:val="28"/>
          <w:szCs w:val="28"/>
        </w:rPr>
      </w:pPr>
    </w:p>
    <w:p w14:paraId="656DA11D" w14:textId="3F1DA215" w:rsidR="00BC16DE" w:rsidRDefault="00093057" w:rsidP="00093057">
      <w:pPr>
        <w:rPr>
          <w:ins w:id="273"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"Nothing is sustainable without boundaries."</w:t>
      </w:r>
    </w:p>
    <w:p w14:paraId="7F547D53" w14:textId="70A683DD" w:rsidR="00093057" w:rsidRDefault="00BC16DE" w:rsidP="00093057">
      <w:pPr>
        <w:rPr>
          <w:rFonts w:ascii="Century Gothic" w:eastAsiaTheme="minorEastAsia" w:hAnsi="Century Gothic" w:cs="Helvetica Neue Light"/>
          <w:color w:val="101214"/>
          <w:sz w:val="28"/>
          <w:szCs w:val="28"/>
        </w:rPr>
      </w:pPr>
      <w:ins w:id="274" w:author="Microsoft Office User" w:date="2017-03-20T10:40:00Z">
        <w:r>
          <w:rPr>
            <w:rFonts w:ascii="Century Gothic" w:eastAsiaTheme="minorEastAsia" w:hAnsi="Century Gothic" w:cs="Helvetica Neue Light"/>
            <w:color w:val="101214"/>
            <w:sz w:val="28"/>
            <w:szCs w:val="28"/>
          </w:rPr>
          <w:t>~</w:t>
        </w:r>
      </w:ins>
      <w:ins w:id="275" w:author="Melanie Curtis" w:date="2017-03-22T15:44:00Z">
        <w:r w:rsidR="008D7B54" w:rsidRPr="008D7B54">
          <w:rPr>
            <w:rFonts w:ascii="Century Gothic" w:eastAsiaTheme="minorEastAsia" w:hAnsi="Century Gothic" w:cs="Merriweather-Regular"/>
            <w:color w:val="131313"/>
            <w:sz w:val="28"/>
            <w:szCs w:val="28"/>
          </w:rPr>
          <w:t xml:space="preserve"> </w:t>
        </w:r>
        <w:proofErr w:type="spellStart"/>
        <w:r w:rsidR="008D7B54">
          <w:rPr>
            <w:rFonts w:ascii="Century Gothic" w:eastAsiaTheme="minorEastAsia" w:hAnsi="Century Gothic" w:cs="Merriweather-Regular"/>
            <w:color w:val="131313"/>
            <w:sz w:val="28"/>
            <w:szCs w:val="28"/>
          </w:rPr>
          <w:t>Brené</w:t>
        </w:r>
      </w:ins>
      <w:proofErr w:type="spellEnd"/>
      <w:r w:rsidR="00093057" w:rsidRPr="00820971">
        <w:rPr>
          <w:rFonts w:ascii="Century Gothic" w:eastAsiaTheme="minorEastAsia" w:hAnsi="Century Gothic" w:cs="Helvetica Neue Light"/>
          <w:color w:val="101214"/>
          <w:sz w:val="28"/>
          <w:szCs w:val="28"/>
        </w:rPr>
        <w:t xml:space="preserve"> Brown</w:t>
      </w:r>
    </w:p>
    <w:p w14:paraId="59BF3263" w14:textId="77777777" w:rsidR="00393192" w:rsidRDefault="00393192" w:rsidP="00093057">
      <w:pPr>
        <w:rPr>
          <w:rFonts w:ascii="Century Gothic" w:eastAsiaTheme="minorEastAsia" w:hAnsi="Century Gothic" w:cs="Helvetica Neue Light"/>
          <w:color w:val="101214"/>
          <w:sz w:val="28"/>
          <w:szCs w:val="28"/>
        </w:rPr>
      </w:pPr>
    </w:p>
    <w:p w14:paraId="16FCD7B5" w14:textId="77777777" w:rsidR="00393192" w:rsidRDefault="00393192" w:rsidP="00093057">
      <w:pPr>
        <w:rPr>
          <w:rFonts w:ascii="Century Gothic" w:eastAsiaTheme="minorEastAsia" w:hAnsi="Century Gothic" w:cs="Helvetica Neue Light"/>
          <w:color w:val="101214"/>
          <w:sz w:val="28"/>
          <w:szCs w:val="28"/>
        </w:rPr>
      </w:pPr>
    </w:p>
    <w:p w14:paraId="7CEC0920" w14:textId="77777777" w:rsidR="00393192" w:rsidRPr="00820971" w:rsidRDefault="00393192" w:rsidP="00093057">
      <w:pPr>
        <w:rPr>
          <w:rFonts w:ascii="Century Gothic" w:eastAsiaTheme="minorEastAsia" w:hAnsi="Century Gothic" w:cs="Helvetica Neue Light"/>
          <w:color w:val="101214"/>
          <w:sz w:val="28"/>
          <w:szCs w:val="28"/>
        </w:rPr>
      </w:pPr>
    </w:p>
    <w:p w14:paraId="682E2C92" w14:textId="77777777" w:rsidR="00393192" w:rsidRPr="00820971" w:rsidRDefault="00393192" w:rsidP="0039319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4E70D599" w14:textId="77777777" w:rsidR="00393192" w:rsidRPr="00820971" w:rsidRDefault="00393192" w:rsidP="0039319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4D1B7663" w14:textId="2A816BD0" w:rsidR="00FC071E" w:rsidRPr="004F6E32" w:rsidRDefault="004621D0" w:rsidP="004F6E32">
      <w:pPr>
        <w:spacing w:line="360" w:lineRule="auto"/>
        <w:rPr>
          <w:rFonts w:ascii="Century Gothic" w:hAnsi="Century Gothic"/>
          <w:sz w:val="28"/>
          <w:szCs w:val="28"/>
        </w:rPr>
      </w:pPr>
      <w:r w:rsidRPr="00820971">
        <w:rPr>
          <w:rFonts w:ascii="Century Gothic" w:hAnsi="Century Gothic"/>
          <w:sz w:val="28"/>
          <w:szCs w:val="28"/>
        </w:rPr>
        <w:br w:type="page"/>
      </w:r>
    </w:p>
    <w:p w14:paraId="32B8C064" w14:textId="77777777" w:rsidR="00FC071E" w:rsidRPr="00820971" w:rsidRDefault="00FC071E" w:rsidP="00FC071E">
      <w:pPr>
        <w:rPr>
          <w:rFonts w:ascii="Century Gothic" w:hAnsi="Century Gothic"/>
        </w:rPr>
      </w:pPr>
    </w:p>
    <w:p w14:paraId="74B98109" w14:textId="77777777" w:rsidR="00FC071E" w:rsidRPr="00820971" w:rsidRDefault="00FC071E" w:rsidP="00FC071E">
      <w:pPr>
        <w:rPr>
          <w:rFonts w:ascii="Century Gothic" w:hAnsi="Century Gothic"/>
        </w:rPr>
      </w:pPr>
    </w:p>
    <w:p w14:paraId="79CE8AD3" w14:textId="77777777" w:rsidR="00393192" w:rsidRDefault="00393192" w:rsidP="00393192">
      <w:pPr>
        <w:rPr>
          <w:rFonts w:ascii="Century Gothic" w:hAnsi="Century Gothic"/>
          <w:sz w:val="28"/>
          <w:szCs w:val="28"/>
        </w:rPr>
      </w:pPr>
    </w:p>
    <w:p w14:paraId="03B0AF8D" w14:textId="77777777" w:rsidR="00393192" w:rsidRDefault="00393192" w:rsidP="00393192">
      <w:pPr>
        <w:rPr>
          <w:rFonts w:ascii="Century Gothic" w:hAnsi="Century Gothic"/>
          <w:sz w:val="28"/>
          <w:szCs w:val="28"/>
        </w:rPr>
      </w:pPr>
    </w:p>
    <w:p w14:paraId="33A4DA49" w14:textId="6EDFCF93" w:rsidR="00BC16DE" w:rsidRDefault="00606E4E" w:rsidP="00393192">
      <w:pPr>
        <w:rPr>
          <w:ins w:id="276" w:author="Microsoft Office User" w:date="2017-03-20T10:40:00Z"/>
          <w:rFonts w:ascii="Century Gothic" w:hAnsi="Century Gothic"/>
          <w:sz w:val="28"/>
          <w:szCs w:val="28"/>
        </w:rPr>
      </w:pPr>
      <w:r>
        <w:rPr>
          <w:rFonts w:ascii="Century Gothic" w:hAnsi="Century Gothic"/>
          <w:sz w:val="28"/>
          <w:szCs w:val="28"/>
        </w:rPr>
        <w:t>“Love is being stupid together.”</w:t>
      </w:r>
    </w:p>
    <w:p w14:paraId="578F536A" w14:textId="5656E4FB" w:rsidR="00393192" w:rsidRDefault="00BC16DE" w:rsidP="00393192">
      <w:pPr>
        <w:rPr>
          <w:rFonts w:ascii="Century Gothic" w:hAnsi="Century Gothic"/>
          <w:sz w:val="28"/>
          <w:szCs w:val="28"/>
        </w:rPr>
      </w:pPr>
      <w:ins w:id="277" w:author="Microsoft Office User" w:date="2017-03-20T10:40:00Z">
        <w:r>
          <w:rPr>
            <w:rFonts w:ascii="Century Gothic" w:hAnsi="Century Gothic"/>
            <w:sz w:val="28"/>
            <w:szCs w:val="28"/>
          </w:rPr>
          <w:t>~</w:t>
        </w:r>
      </w:ins>
      <w:r w:rsidR="00606E4E">
        <w:rPr>
          <w:rFonts w:ascii="Century Gothic" w:hAnsi="Century Gothic"/>
          <w:sz w:val="28"/>
          <w:szCs w:val="28"/>
        </w:rPr>
        <w:t>Paul Valery</w:t>
      </w:r>
    </w:p>
    <w:p w14:paraId="307FF93A" w14:textId="77777777" w:rsidR="00393192" w:rsidRDefault="00393192" w:rsidP="00393192">
      <w:pPr>
        <w:rPr>
          <w:rFonts w:ascii="Century Gothic" w:hAnsi="Century Gothic"/>
          <w:sz w:val="28"/>
          <w:szCs w:val="28"/>
        </w:rPr>
      </w:pPr>
    </w:p>
    <w:p w14:paraId="63CC01B1" w14:textId="77777777" w:rsidR="00606E4E" w:rsidRPr="00393192" w:rsidRDefault="00606E4E" w:rsidP="00393192">
      <w:pPr>
        <w:rPr>
          <w:rFonts w:ascii="Century Gothic" w:hAnsi="Century Gothic"/>
          <w:sz w:val="28"/>
          <w:szCs w:val="28"/>
        </w:rPr>
      </w:pPr>
    </w:p>
    <w:p w14:paraId="062710AE" w14:textId="77777777" w:rsidR="00393192" w:rsidRPr="00820971" w:rsidRDefault="00393192" w:rsidP="0039319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23B7A706" w14:textId="77777777" w:rsidR="00393192" w:rsidRPr="00820971" w:rsidRDefault="00393192" w:rsidP="0039319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2420839C" w14:textId="77777777" w:rsidR="004F7892" w:rsidRDefault="004F7892">
      <w:pPr>
        <w:rPr>
          <w:rFonts w:ascii="Century Gothic" w:hAnsi="Century Gothic"/>
          <w:sz w:val="28"/>
          <w:szCs w:val="28"/>
        </w:rPr>
      </w:pPr>
      <w:r>
        <w:rPr>
          <w:rFonts w:ascii="Century Gothic" w:hAnsi="Century Gothic"/>
          <w:sz w:val="28"/>
          <w:szCs w:val="28"/>
        </w:rPr>
        <w:br w:type="page"/>
      </w:r>
    </w:p>
    <w:p w14:paraId="4C4FA16D" w14:textId="77777777" w:rsidR="004F7892" w:rsidRDefault="004F7892" w:rsidP="004F7892">
      <w:pPr>
        <w:rPr>
          <w:rFonts w:ascii="Century Gothic" w:hAnsi="Century Gothic"/>
          <w:sz w:val="36"/>
          <w:szCs w:val="36"/>
        </w:rPr>
      </w:pPr>
    </w:p>
    <w:p w14:paraId="25F0B535" w14:textId="77777777" w:rsidR="004F7892" w:rsidRDefault="004F7892" w:rsidP="004F7892">
      <w:pPr>
        <w:rPr>
          <w:rFonts w:ascii="Century Gothic" w:hAnsi="Century Gothic"/>
          <w:sz w:val="36"/>
          <w:szCs w:val="36"/>
        </w:rPr>
      </w:pPr>
    </w:p>
    <w:p w14:paraId="1E64673B" w14:textId="77777777" w:rsidR="004F7892" w:rsidRDefault="004F7892" w:rsidP="004F7892">
      <w:pPr>
        <w:rPr>
          <w:rFonts w:ascii="Century Gothic" w:hAnsi="Century Gothic"/>
          <w:sz w:val="36"/>
          <w:szCs w:val="36"/>
        </w:rPr>
      </w:pPr>
    </w:p>
    <w:p w14:paraId="0CD90606" w14:textId="77777777" w:rsidR="004F7892" w:rsidRDefault="004F7892" w:rsidP="004F7892">
      <w:pPr>
        <w:rPr>
          <w:rFonts w:ascii="Century Gothic" w:hAnsi="Century Gothic"/>
          <w:sz w:val="36"/>
          <w:szCs w:val="36"/>
        </w:rPr>
      </w:pPr>
    </w:p>
    <w:p w14:paraId="63123387" w14:textId="77777777" w:rsidR="004F7892" w:rsidRPr="004733AF" w:rsidRDefault="004F7892" w:rsidP="004F7892">
      <w:pPr>
        <w:rPr>
          <w:rFonts w:ascii="Century Gothic" w:hAnsi="Century Gothic"/>
          <w:sz w:val="36"/>
          <w:szCs w:val="36"/>
        </w:rPr>
      </w:pPr>
      <w:r w:rsidRPr="004733AF">
        <w:rPr>
          <w:rFonts w:ascii="Century Gothic" w:hAnsi="Century Gothic"/>
          <w:sz w:val="36"/>
          <w:szCs w:val="36"/>
        </w:rPr>
        <w:t>You are awesome. You are. If you know anything, know this.</w:t>
      </w:r>
    </w:p>
    <w:p w14:paraId="6F0D0F55" w14:textId="77777777" w:rsidR="004F7892" w:rsidRDefault="004F7892">
      <w:pPr>
        <w:rPr>
          <w:rFonts w:ascii="Century Gothic" w:hAnsi="Century Gothic"/>
          <w:sz w:val="28"/>
          <w:szCs w:val="28"/>
        </w:rPr>
      </w:pPr>
      <w:r>
        <w:rPr>
          <w:rFonts w:ascii="Century Gothic" w:hAnsi="Century Gothic"/>
          <w:sz w:val="28"/>
          <w:szCs w:val="28"/>
        </w:rPr>
        <w:br w:type="page"/>
      </w:r>
    </w:p>
    <w:p w14:paraId="094DAC76" w14:textId="77777777" w:rsidR="00C73CB4" w:rsidRDefault="00C73CB4" w:rsidP="00C73CB4">
      <w:pPr>
        <w:rPr>
          <w:rFonts w:ascii="Century Gothic" w:eastAsiaTheme="minorEastAsia" w:hAnsi="Century Gothic" w:cs="Helvetica Neue Light"/>
          <w:color w:val="101214"/>
          <w:sz w:val="28"/>
          <w:szCs w:val="28"/>
        </w:rPr>
      </w:pPr>
    </w:p>
    <w:p w14:paraId="03DDD129" w14:textId="77777777" w:rsidR="00C73CB4" w:rsidRDefault="00C73CB4" w:rsidP="00C73CB4">
      <w:pPr>
        <w:rPr>
          <w:rFonts w:ascii="Century Gothic" w:eastAsiaTheme="minorEastAsia" w:hAnsi="Century Gothic" w:cs="Helvetica Neue Light"/>
          <w:color w:val="101214"/>
          <w:sz w:val="28"/>
          <w:szCs w:val="28"/>
        </w:rPr>
      </w:pPr>
    </w:p>
    <w:p w14:paraId="5E9B4F71" w14:textId="1B2B3357" w:rsidR="00BC16DE" w:rsidRDefault="00C73CB4" w:rsidP="00C73CB4">
      <w:pPr>
        <w:rPr>
          <w:ins w:id="278" w:author="Microsoft Office User" w:date="2017-03-20T10:40: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“I find, when you’re an optimist, life has a funny way of looking after you.”</w:t>
      </w:r>
    </w:p>
    <w:p w14:paraId="29960039" w14:textId="07438F3A" w:rsidR="00C73CB4" w:rsidRDefault="00BC16DE" w:rsidP="00C73CB4">
      <w:pPr>
        <w:rPr>
          <w:rFonts w:ascii="Century Gothic" w:eastAsiaTheme="minorEastAsia" w:hAnsi="Century Gothic" w:cs="Helvetica Neue Light"/>
          <w:color w:val="101214"/>
          <w:sz w:val="28"/>
          <w:szCs w:val="28"/>
        </w:rPr>
      </w:pPr>
      <w:ins w:id="279" w:author="Microsoft Office User" w:date="2017-03-20T10:40:00Z">
        <w:r>
          <w:rPr>
            <w:rFonts w:ascii="Century Gothic" w:eastAsiaTheme="minorEastAsia" w:hAnsi="Century Gothic" w:cs="Helvetica Neue Light"/>
            <w:color w:val="101214"/>
            <w:sz w:val="28"/>
            <w:szCs w:val="28"/>
          </w:rPr>
          <w:t>~</w:t>
        </w:r>
      </w:ins>
      <w:r w:rsidR="00C73CB4">
        <w:rPr>
          <w:rFonts w:ascii="Century Gothic" w:eastAsiaTheme="minorEastAsia" w:hAnsi="Century Gothic" w:cs="Helvetica Neue Light"/>
          <w:color w:val="101214"/>
          <w:sz w:val="28"/>
          <w:szCs w:val="28"/>
        </w:rPr>
        <w:t xml:space="preserve">Simon </w:t>
      </w:r>
      <w:proofErr w:type="spellStart"/>
      <w:r w:rsidR="00C73CB4">
        <w:rPr>
          <w:rFonts w:ascii="Century Gothic" w:eastAsiaTheme="minorEastAsia" w:hAnsi="Century Gothic" w:cs="Helvetica Neue Light"/>
          <w:color w:val="101214"/>
          <w:sz w:val="28"/>
          <w:szCs w:val="28"/>
        </w:rPr>
        <w:t>Sinek</w:t>
      </w:r>
      <w:proofErr w:type="spellEnd"/>
    </w:p>
    <w:p w14:paraId="7A9342C0" w14:textId="77777777" w:rsidR="00C73CB4" w:rsidRDefault="00C73CB4" w:rsidP="00C73CB4">
      <w:pPr>
        <w:rPr>
          <w:rFonts w:ascii="Century Gothic" w:eastAsiaTheme="minorEastAsia" w:hAnsi="Century Gothic" w:cs="Helvetica Neue Light"/>
          <w:color w:val="101214"/>
          <w:sz w:val="28"/>
          <w:szCs w:val="28"/>
        </w:rPr>
      </w:pPr>
    </w:p>
    <w:p w14:paraId="7E74BADB" w14:textId="77777777" w:rsidR="00C73CB4" w:rsidRPr="00820971" w:rsidRDefault="00C73CB4" w:rsidP="00C73CB4">
      <w:pPr>
        <w:rPr>
          <w:rFonts w:ascii="Century Gothic" w:eastAsiaTheme="minorEastAsia" w:hAnsi="Century Gothic" w:cs="Helvetica Neue Light"/>
          <w:color w:val="101214"/>
          <w:sz w:val="28"/>
          <w:szCs w:val="28"/>
        </w:rPr>
      </w:pPr>
    </w:p>
    <w:p w14:paraId="5F314E2E" w14:textId="77777777" w:rsidR="00C73CB4" w:rsidRPr="00820971" w:rsidRDefault="00C73CB4" w:rsidP="00C73CB4">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019126D6" w14:textId="77777777" w:rsidR="00C73CB4" w:rsidRPr="00820971" w:rsidRDefault="00C73CB4" w:rsidP="00C73CB4">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12A549A6" w14:textId="577E7687" w:rsidR="00FC071E" w:rsidRPr="00820971" w:rsidRDefault="00FC071E" w:rsidP="00FC071E">
      <w:pPr>
        <w:spacing w:line="360" w:lineRule="auto"/>
        <w:rPr>
          <w:rFonts w:ascii="Century Gothic" w:hAnsi="Century Gothic"/>
          <w:sz w:val="28"/>
          <w:szCs w:val="28"/>
        </w:rPr>
      </w:pPr>
      <w:r w:rsidRPr="00820971">
        <w:rPr>
          <w:rFonts w:ascii="Century Gothic" w:hAnsi="Century Gothic"/>
          <w:sz w:val="28"/>
          <w:szCs w:val="28"/>
        </w:rPr>
        <w:br w:type="page"/>
      </w:r>
    </w:p>
    <w:p w14:paraId="097ED4DF" w14:textId="77777777" w:rsidR="00FC071E" w:rsidRPr="00820971" w:rsidRDefault="00FC071E" w:rsidP="00FC071E">
      <w:pPr>
        <w:spacing w:line="360" w:lineRule="auto"/>
        <w:rPr>
          <w:rFonts w:ascii="Century Gothic" w:hAnsi="Century Gothic" w:cs="Times New Roman"/>
          <w:sz w:val="40"/>
          <w:szCs w:val="40"/>
        </w:rPr>
      </w:pPr>
    </w:p>
    <w:p w14:paraId="45DA4A22" w14:textId="635D4AAC" w:rsidR="00BC16DE" w:rsidRDefault="00F67132" w:rsidP="00F67132">
      <w:pPr>
        <w:rPr>
          <w:ins w:id="280"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You are allowed to be both a masterpiece and a work in progress, simultaneously."</w:t>
      </w:r>
    </w:p>
    <w:p w14:paraId="4E8F8569" w14:textId="625ADEAE" w:rsidR="00F67132" w:rsidRDefault="00BC16DE" w:rsidP="00F67132">
      <w:pPr>
        <w:rPr>
          <w:rFonts w:ascii="Century Gothic" w:eastAsiaTheme="minorEastAsia" w:hAnsi="Century Gothic" w:cs="Helvetica Neue Light"/>
          <w:color w:val="101214"/>
          <w:sz w:val="28"/>
          <w:szCs w:val="28"/>
        </w:rPr>
      </w:pPr>
      <w:ins w:id="281" w:author="Microsoft Office User" w:date="2017-03-20T10:40:00Z">
        <w:r>
          <w:rPr>
            <w:rFonts w:ascii="Century Gothic" w:eastAsiaTheme="minorEastAsia" w:hAnsi="Century Gothic" w:cs="Helvetica Neue Light"/>
            <w:color w:val="101214"/>
            <w:sz w:val="28"/>
            <w:szCs w:val="28"/>
          </w:rPr>
          <w:t>~</w:t>
        </w:r>
      </w:ins>
      <w:r w:rsidR="00F67132">
        <w:rPr>
          <w:rFonts w:ascii="Century Gothic" w:eastAsiaTheme="minorEastAsia" w:hAnsi="Century Gothic" w:cs="Helvetica Neue Light"/>
          <w:color w:val="101214"/>
          <w:sz w:val="28"/>
          <w:szCs w:val="28"/>
        </w:rPr>
        <w:t>Sophia Bush</w:t>
      </w:r>
    </w:p>
    <w:p w14:paraId="72FDF18C" w14:textId="77777777" w:rsidR="00F67132" w:rsidRDefault="00F67132" w:rsidP="00F67132">
      <w:pPr>
        <w:rPr>
          <w:rFonts w:ascii="Century Gothic" w:eastAsiaTheme="minorEastAsia" w:hAnsi="Century Gothic" w:cs="Helvetica Neue Light"/>
          <w:color w:val="101214"/>
          <w:sz w:val="28"/>
          <w:szCs w:val="28"/>
        </w:rPr>
      </w:pPr>
    </w:p>
    <w:p w14:paraId="132870FD" w14:textId="77777777" w:rsidR="00F67132" w:rsidRDefault="00F67132" w:rsidP="00F67132">
      <w:pPr>
        <w:rPr>
          <w:rFonts w:ascii="Century Gothic" w:eastAsiaTheme="minorEastAsia" w:hAnsi="Century Gothic" w:cs="Helvetica Neue Light"/>
          <w:color w:val="101214"/>
          <w:sz w:val="28"/>
          <w:szCs w:val="28"/>
        </w:rPr>
      </w:pPr>
    </w:p>
    <w:p w14:paraId="11834765" w14:textId="77777777" w:rsidR="00F67132" w:rsidRPr="00820971" w:rsidRDefault="00F67132" w:rsidP="00F67132">
      <w:pPr>
        <w:rPr>
          <w:rFonts w:ascii="Century Gothic" w:eastAsiaTheme="minorEastAsia" w:hAnsi="Century Gothic" w:cs="Helvetica Neue Light"/>
          <w:color w:val="101214"/>
          <w:sz w:val="28"/>
          <w:szCs w:val="28"/>
        </w:rPr>
      </w:pPr>
    </w:p>
    <w:p w14:paraId="7456AAFB" w14:textId="77777777" w:rsidR="00F67132" w:rsidRPr="00820971" w:rsidRDefault="00F67132" w:rsidP="00F671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3BEA4F5A" w14:textId="77777777" w:rsidR="00F67132" w:rsidRPr="00820971" w:rsidRDefault="00F67132" w:rsidP="00F671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62900868" w14:textId="77777777" w:rsidR="00F67132" w:rsidRDefault="00F67132">
      <w:pPr>
        <w:rPr>
          <w:rFonts w:ascii="Century Gothic" w:hAnsi="Century Gothic"/>
        </w:rPr>
      </w:pPr>
      <w:r>
        <w:rPr>
          <w:rFonts w:ascii="Century Gothic" w:hAnsi="Century Gothic"/>
        </w:rPr>
        <w:br w:type="page"/>
      </w:r>
    </w:p>
    <w:p w14:paraId="68DBBB5D" w14:textId="77777777" w:rsidR="00F67132" w:rsidRDefault="00F67132">
      <w:pPr>
        <w:rPr>
          <w:rFonts w:ascii="Century Gothic" w:eastAsiaTheme="minorEastAsia" w:hAnsi="Century Gothic" w:cs="Helvetica Neue Light"/>
          <w:color w:val="101214"/>
          <w:sz w:val="28"/>
          <w:szCs w:val="28"/>
        </w:rPr>
      </w:pPr>
    </w:p>
    <w:p w14:paraId="6B7B9D24" w14:textId="77777777" w:rsidR="00370A3E" w:rsidRDefault="00370A3E">
      <w:pPr>
        <w:rPr>
          <w:rFonts w:ascii="Century Gothic" w:eastAsiaTheme="minorEastAsia" w:hAnsi="Century Gothic" w:cs="Helvetica Neue Light"/>
          <w:color w:val="101214"/>
          <w:sz w:val="28"/>
          <w:szCs w:val="28"/>
        </w:rPr>
      </w:pPr>
    </w:p>
    <w:p w14:paraId="00486BF6" w14:textId="77777777" w:rsidR="00370A3E" w:rsidRDefault="00370A3E">
      <w:pPr>
        <w:rPr>
          <w:rFonts w:ascii="Century Gothic" w:eastAsiaTheme="minorEastAsia" w:hAnsi="Century Gothic" w:cs="Helvetica Neue Light"/>
          <w:color w:val="101214"/>
          <w:sz w:val="28"/>
          <w:szCs w:val="28"/>
        </w:rPr>
      </w:pPr>
    </w:p>
    <w:p w14:paraId="531D9B5E" w14:textId="0D069FEC" w:rsidR="00BC16DE" w:rsidRDefault="00370A3E">
      <w:pPr>
        <w:rPr>
          <w:ins w:id="282" w:author="Microsoft Office User" w:date="2017-03-20T10:40:00Z"/>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t>“While I relish our warm months, winter forms our character and brings out our best.”</w:t>
      </w:r>
    </w:p>
    <w:p w14:paraId="50AFDE03" w14:textId="31DE3D0A" w:rsidR="00F67132" w:rsidRDefault="00BC16DE">
      <w:pPr>
        <w:rPr>
          <w:rFonts w:ascii="Century Gothic" w:eastAsiaTheme="minorEastAsia" w:hAnsi="Century Gothic" w:cs="Helvetica Neue Light"/>
          <w:color w:val="101214"/>
          <w:sz w:val="28"/>
          <w:szCs w:val="28"/>
        </w:rPr>
      </w:pPr>
      <w:ins w:id="283" w:author="Microsoft Office User" w:date="2017-03-20T10:40:00Z">
        <w:r>
          <w:rPr>
            <w:rFonts w:ascii="Century Gothic" w:eastAsiaTheme="minorEastAsia" w:hAnsi="Century Gothic" w:cs="Helvetica Neue Light"/>
            <w:color w:val="101214"/>
            <w:sz w:val="28"/>
            <w:szCs w:val="28"/>
          </w:rPr>
          <w:t>~</w:t>
        </w:r>
      </w:ins>
      <w:r w:rsidR="00370A3E">
        <w:rPr>
          <w:rFonts w:ascii="Century Gothic" w:eastAsiaTheme="minorEastAsia" w:hAnsi="Century Gothic" w:cs="Helvetica Neue Light"/>
          <w:color w:val="101214"/>
          <w:sz w:val="28"/>
          <w:szCs w:val="28"/>
        </w:rPr>
        <w:t>Tom Allen</w:t>
      </w:r>
    </w:p>
    <w:p w14:paraId="74FC153D" w14:textId="77777777" w:rsidR="00370A3E" w:rsidRDefault="00370A3E" w:rsidP="00370A3E">
      <w:pPr>
        <w:rPr>
          <w:rFonts w:ascii="Century Gothic" w:eastAsiaTheme="minorEastAsia" w:hAnsi="Century Gothic" w:cs="Helvetica Neue Light"/>
          <w:color w:val="101214"/>
          <w:sz w:val="28"/>
          <w:szCs w:val="28"/>
        </w:rPr>
      </w:pPr>
    </w:p>
    <w:p w14:paraId="40F0A876" w14:textId="77777777" w:rsidR="00370A3E" w:rsidRPr="00820971" w:rsidRDefault="00370A3E" w:rsidP="00370A3E">
      <w:pPr>
        <w:rPr>
          <w:rFonts w:ascii="Century Gothic" w:eastAsiaTheme="minorEastAsia" w:hAnsi="Century Gothic" w:cs="Helvetica Neue Light"/>
          <w:color w:val="101214"/>
          <w:sz w:val="28"/>
          <w:szCs w:val="28"/>
        </w:rPr>
      </w:pPr>
    </w:p>
    <w:p w14:paraId="05C7B329" w14:textId="77777777" w:rsidR="00370A3E" w:rsidRPr="00820971" w:rsidRDefault="00370A3E" w:rsidP="00370A3E">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5930D1E2" w14:textId="77777777" w:rsidR="00370A3E" w:rsidRPr="00820971" w:rsidRDefault="00370A3E" w:rsidP="00370A3E">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58E92AA7" w14:textId="61DD33E3" w:rsidR="00370A3E" w:rsidRDefault="00370A3E">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7E1C6CDE" w14:textId="77777777" w:rsidR="00370A3E" w:rsidRDefault="00370A3E">
      <w:pPr>
        <w:rPr>
          <w:rFonts w:ascii="Century Gothic" w:eastAsiaTheme="minorEastAsia" w:hAnsi="Century Gothic" w:cs="Helvetica Neue Light"/>
          <w:color w:val="101214"/>
          <w:sz w:val="28"/>
          <w:szCs w:val="28"/>
        </w:rPr>
      </w:pPr>
    </w:p>
    <w:p w14:paraId="756275D6" w14:textId="77777777" w:rsidR="00370A3E" w:rsidRDefault="00370A3E">
      <w:pPr>
        <w:rPr>
          <w:rFonts w:ascii="Century Gothic" w:eastAsiaTheme="minorEastAsia" w:hAnsi="Century Gothic" w:cs="Helvetica Neue Light"/>
          <w:color w:val="101214"/>
          <w:sz w:val="28"/>
          <w:szCs w:val="28"/>
        </w:rPr>
      </w:pPr>
    </w:p>
    <w:p w14:paraId="35D884F2" w14:textId="5231E8BD" w:rsidR="00BC16DE" w:rsidRDefault="00F67132">
      <w:pPr>
        <w:rPr>
          <w:ins w:id="284" w:author="Microsoft Office User" w:date="2017-03-20T10:40:00Z"/>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t>"</w:t>
      </w:r>
      <w:r>
        <w:rPr>
          <w:rFonts w:ascii="Century Gothic" w:eastAsiaTheme="minorEastAsia" w:hAnsi="Century Gothic" w:cs="Helvetica Neue Light"/>
          <w:color w:val="101214"/>
          <w:sz w:val="28"/>
          <w:szCs w:val="28"/>
        </w:rPr>
        <w:t>Only I can change my life. No one can do it for me."</w:t>
      </w:r>
    </w:p>
    <w:p w14:paraId="726B2777" w14:textId="4E71095C" w:rsidR="00F67132" w:rsidRDefault="00BC16DE">
      <w:pPr>
        <w:rPr>
          <w:rFonts w:ascii="Century Gothic" w:eastAsiaTheme="minorEastAsia" w:hAnsi="Century Gothic" w:cs="Helvetica Neue Light"/>
          <w:color w:val="101214"/>
          <w:sz w:val="28"/>
          <w:szCs w:val="28"/>
        </w:rPr>
      </w:pPr>
      <w:ins w:id="285" w:author="Microsoft Office User" w:date="2017-03-20T10:40:00Z">
        <w:r>
          <w:rPr>
            <w:rFonts w:ascii="Century Gothic" w:eastAsiaTheme="minorEastAsia" w:hAnsi="Century Gothic" w:cs="Helvetica Neue Light"/>
            <w:color w:val="101214"/>
            <w:sz w:val="28"/>
            <w:szCs w:val="28"/>
          </w:rPr>
          <w:t>~</w:t>
        </w:r>
      </w:ins>
      <w:r w:rsidR="00F67132">
        <w:rPr>
          <w:rFonts w:ascii="Century Gothic" w:eastAsiaTheme="minorEastAsia" w:hAnsi="Century Gothic" w:cs="Helvetica Neue Light"/>
          <w:color w:val="101214"/>
          <w:sz w:val="28"/>
          <w:szCs w:val="28"/>
        </w:rPr>
        <w:t>Carol Burnett</w:t>
      </w:r>
    </w:p>
    <w:p w14:paraId="061ADAB9" w14:textId="77777777" w:rsidR="00F67132" w:rsidRDefault="00F67132">
      <w:pPr>
        <w:rPr>
          <w:rFonts w:ascii="Century Gothic" w:eastAsiaTheme="minorEastAsia" w:hAnsi="Century Gothic" w:cs="Helvetica Neue Light"/>
          <w:color w:val="101214"/>
          <w:sz w:val="28"/>
          <w:szCs w:val="28"/>
        </w:rPr>
      </w:pPr>
    </w:p>
    <w:p w14:paraId="4F459923" w14:textId="77777777" w:rsidR="00F67132" w:rsidRDefault="00F67132">
      <w:pPr>
        <w:rPr>
          <w:rFonts w:ascii="Century Gothic" w:eastAsiaTheme="minorEastAsia" w:hAnsi="Century Gothic" w:cs="Helvetica Neue Light"/>
          <w:color w:val="101214"/>
          <w:sz w:val="28"/>
          <w:szCs w:val="28"/>
        </w:rPr>
      </w:pPr>
    </w:p>
    <w:p w14:paraId="3DBB09F1" w14:textId="77777777" w:rsidR="00F67132" w:rsidRDefault="00F67132">
      <w:pPr>
        <w:rPr>
          <w:rFonts w:ascii="Century Gothic" w:eastAsiaTheme="minorEastAsia" w:hAnsi="Century Gothic" w:cs="Helvetica Neue Light"/>
          <w:color w:val="101214"/>
          <w:sz w:val="28"/>
          <w:szCs w:val="28"/>
        </w:rPr>
      </w:pPr>
    </w:p>
    <w:p w14:paraId="3C10BAD1" w14:textId="77777777" w:rsidR="00F67132" w:rsidRDefault="00F67132">
      <w:pPr>
        <w:rPr>
          <w:rFonts w:ascii="Century Gothic" w:eastAsiaTheme="minorEastAsia" w:hAnsi="Century Gothic" w:cs="Helvetica Neue Light"/>
          <w:color w:val="101214"/>
          <w:sz w:val="28"/>
          <w:szCs w:val="28"/>
        </w:rPr>
      </w:pPr>
    </w:p>
    <w:p w14:paraId="100A200C" w14:textId="77777777" w:rsidR="00F67132" w:rsidRPr="00820971" w:rsidRDefault="00F67132" w:rsidP="00F671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6F7C1412" w14:textId="77777777" w:rsidR="00F67132" w:rsidRPr="00820971" w:rsidRDefault="00F67132" w:rsidP="00F67132">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7D5AE6B9" w14:textId="13D5E6F6" w:rsidR="00F67132" w:rsidRDefault="00F67132">
      <w:pPr>
        <w:rPr>
          <w:rFonts w:ascii="Century Gothic" w:hAnsi="Century Gothic"/>
        </w:rPr>
      </w:pPr>
      <w:r>
        <w:rPr>
          <w:rFonts w:ascii="Century Gothic" w:hAnsi="Century Gothic"/>
        </w:rPr>
        <w:br w:type="page"/>
      </w:r>
    </w:p>
    <w:p w14:paraId="3C555F78" w14:textId="77777777" w:rsidR="00B32790" w:rsidRDefault="00B32790" w:rsidP="00B32790">
      <w:pPr>
        <w:rPr>
          <w:rFonts w:ascii="Century Gothic" w:hAnsi="Century Gothic"/>
          <w:sz w:val="28"/>
          <w:szCs w:val="28"/>
        </w:rPr>
      </w:pPr>
    </w:p>
    <w:p w14:paraId="6221E841" w14:textId="77777777" w:rsidR="00EF450B" w:rsidRDefault="00EF450B" w:rsidP="00B32790">
      <w:pPr>
        <w:rPr>
          <w:rFonts w:ascii="Century Gothic" w:hAnsi="Century Gothic"/>
          <w:sz w:val="28"/>
          <w:szCs w:val="28"/>
        </w:rPr>
      </w:pPr>
    </w:p>
    <w:p w14:paraId="79D234BD" w14:textId="77777777" w:rsidR="00EF450B" w:rsidRDefault="00EF450B" w:rsidP="00B32790">
      <w:pPr>
        <w:rPr>
          <w:rFonts w:ascii="Century Gothic" w:hAnsi="Century Gothic"/>
          <w:sz w:val="28"/>
          <w:szCs w:val="28"/>
        </w:rPr>
      </w:pPr>
    </w:p>
    <w:p w14:paraId="007B4678" w14:textId="77777777" w:rsidR="00B32790" w:rsidRPr="00B32790" w:rsidRDefault="00B32790" w:rsidP="00B32790">
      <w:pPr>
        <w:rPr>
          <w:rFonts w:ascii="Century Gothic" w:hAnsi="Century Gothic"/>
          <w:sz w:val="28"/>
          <w:szCs w:val="28"/>
        </w:rPr>
      </w:pPr>
      <w:r w:rsidRPr="00B32790">
        <w:rPr>
          <w:rFonts w:ascii="Century Gothic" w:hAnsi="Century Gothic"/>
          <w:sz w:val="28"/>
          <w:szCs w:val="28"/>
        </w:rPr>
        <w:t xml:space="preserve">Not that everyone needs to travel the world or even jump out of an airplane to gain transformative growth or insight for </w:t>
      </w:r>
      <w:proofErr w:type="gramStart"/>
      <w:r w:rsidRPr="00B32790">
        <w:rPr>
          <w:rFonts w:ascii="Century Gothic" w:hAnsi="Century Gothic"/>
          <w:sz w:val="28"/>
          <w:szCs w:val="28"/>
        </w:rPr>
        <w:t>themselves</w:t>
      </w:r>
      <w:proofErr w:type="gramEnd"/>
      <w:r w:rsidRPr="00B32790">
        <w:rPr>
          <w:rFonts w:ascii="Century Gothic" w:hAnsi="Century Gothic"/>
          <w:sz w:val="28"/>
          <w:szCs w:val="28"/>
        </w:rPr>
        <w:t>. Hell no. I just encourage you, if it’s in you to jump… jump. Jump in. Jump into whatever is next for you.</w:t>
      </w:r>
    </w:p>
    <w:p w14:paraId="1AC7DB5C" w14:textId="144B088B" w:rsidR="00B32790" w:rsidRDefault="00B32790">
      <w:pPr>
        <w:rPr>
          <w:rFonts w:ascii="Century Gothic" w:hAnsi="Century Gothic"/>
        </w:rPr>
      </w:pPr>
      <w:r>
        <w:rPr>
          <w:rFonts w:ascii="Century Gothic" w:hAnsi="Century Gothic"/>
        </w:rPr>
        <w:br w:type="page"/>
      </w:r>
    </w:p>
    <w:p w14:paraId="1D9370A6" w14:textId="77777777" w:rsidR="00FC071E" w:rsidRPr="00820971" w:rsidRDefault="00FC071E" w:rsidP="00FC071E">
      <w:pPr>
        <w:rPr>
          <w:rFonts w:ascii="Century Gothic" w:hAnsi="Century Gothic"/>
        </w:rPr>
      </w:pPr>
    </w:p>
    <w:p w14:paraId="1A271AD4" w14:textId="77777777" w:rsidR="00EF450B" w:rsidRDefault="00EF450B" w:rsidP="00EF450B">
      <w:pPr>
        <w:rPr>
          <w:rFonts w:ascii="Century Gothic" w:hAnsi="Century Gothic"/>
          <w:sz w:val="28"/>
          <w:szCs w:val="28"/>
        </w:rPr>
      </w:pPr>
    </w:p>
    <w:p w14:paraId="7239BFAC" w14:textId="77777777" w:rsidR="003D5BBB" w:rsidRDefault="003D5BBB" w:rsidP="00EF450B">
      <w:pPr>
        <w:rPr>
          <w:rFonts w:ascii="Century Gothic" w:hAnsi="Century Gothic"/>
          <w:sz w:val="28"/>
          <w:szCs w:val="28"/>
        </w:rPr>
      </w:pPr>
    </w:p>
    <w:p w14:paraId="6180F945" w14:textId="5FBA89DA" w:rsidR="00BC16DE" w:rsidRDefault="00EF450B" w:rsidP="00EF450B">
      <w:pPr>
        <w:rPr>
          <w:ins w:id="286" w:author="Microsoft Office User" w:date="2017-03-20T10:40:00Z"/>
          <w:rFonts w:ascii="Century Gothic" w:hAnsi="Century Gothic"/>
          <w:sz w:val="28"/>
          <w:szCs w:val="28"/>
        </w:rPr>
      </w:pPr>
      <w:r w:rsidRPr="00EF450B">
        <w:rPr>
          <w:rFonts w:ascii="Century Gothic" w:hAnsi="Century Gothic"/>
          <w:sz w:val="28"/>
          <w:szCs w:val="28"/>
        </w:rPr>
        <w:t>“</w:t>
      </w:r>
      <w:r w:rsidR="00370A3E">
        <w:rPr>
          <w:rFonts w:ascii="Century Gothic" w:hAnsi="Century Gothic"/>
          <w:sz w:val="28"/>
          <w:szCs w:val="28"/>
        </w:rPr>
        <w:t>It is not fair to ask of others what you are not willing to do yourself.”</w:t>
      </w:r>
    </w:p>
    <w:p w14:paraId="206E6672" w14:textId="2BE7A6A8" w:rsidR="003D5BBB" w:rsidRPr="00EF450B" w:rsidRDefault="00BC16DE" w:rsidP="00EF450B">
      <w:pPr>
        <w:rPr>
          <w:rFonts w:ascii="Century Gothic" w:hAnsi="Century Gothic"/>
          <w:sz w:val="28"/>
          <w:szCs w:val="28"/>
        </w:rPr>
      </w:pPr>
      <w:ins w:id="287" w:author="Microsoft Office User" w:date="2017-03-20T10:40:00Z">
        <w:r>
          <w:rPr>
            <w:rFonts w:ascii="Century Gothic" w:hAnsi="Century Gothic"/>
            <w:sz w:val="28"/>
            <w:szCs w:val="28"/>
          </w:rPr>
          <w:t>~</w:t>
        </w:r>
      </w:ins>
      <w:r w:rsidR="00370A3E">
        <w:rPr>
          <w:rFonts w:ascii="Century Gothic" w:hAnsi="Century Gothic"/>
          <w:sz w:val="28"/>
          <w:szCs w:val="28"/>
        </w:rPr>
        <w:t>Eleanor Roosevelt</w:t>
      </w:r>
    </w:p>
    <w:p w14:paraId="586471CB" w14:textId="77777777" w:rsidR="003D5BBB" w:rsidRPr="00820971" w:rsidRDefault="003D5BBB" w:rsidP="00EF450B">
      <w:pPr>
        <w:rPr>
          <w:rFonts w:ascii="Century Gothic" w:hAnsi="Century Gothic" w:cs="Times New Roman"/>
          <w:sz w:val="40"/>
          <w:szCs w:val="40"/>
        </w:rPr>
      </w:pPr>
    </w:p>
    <w:p w14:paraId="607BB0C9" w14:textId="77777777" w:rsidR="00EF450B" w:rsidRPr="00820971" w:rsidRDefault="00EF450B" w:rsidP="00EF450B">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77E2C779" w14:textId="0439FE5E" w:rsidR="00390FAC" w:rsidRPr="00820971" w:rsidRDefault="00EF450B" w:rsidP="00EF450B">
      <w:pPr>
        <w:spacing w:line="360" w:lineRule="auto"/>
        <w:rPr>
          <w:rFonts w:ascii="Century Gothic" w:eastAsiaTheme="minorEastAsia" w:hAnsi="Century Gothic" w:cs="Helvetica Neue Light"/>
          <w:color w:val="101214"/>
          <w:sz w:val="28"/>
          <w:szCs w:val="28"/>
        </w:rPr>
      </w:pPr>
      <w:r w:rsidRPr="00820971">
        <w:rPr>
          <w:rFonts w:ascii="Century Gothic" w:hAnsi="Century Gothic"/>
          <w:sz w:val="28"/>
          <w:szCs w:val="28"/>
        </w:rPr>
        <w:t>__________________________________________________</w:t>
      </w:r>
    </w:p>
    <w:p w14:paraId="520B5D20" w14:textId="77777777" w:rsidR="00390FAC" w:rsidRPr="00820971" w:rsidRDefault="00390FAC" w:rsidP="00390FAC">
      <w:pPr>
        <w:widowControl w:val="0"/>
        <w:autoSpaceDE w:val="0"/>
        <w:autoSpaceDN w:val="0"/>
        <w:adjustRightInd w:val="0"/>
        <w:rPr>
          <w:rFonts w:ascii="Century Gothic" w:eastAsiaTheme="minorEastAsia" w:hAnsi="Century Gothic" w:cs="Helvetica Neue"/>
          <w:color w:val="9AA9B5"/>
          <w:sz w:val="2"/>
          <w:szCs w:val="2"/>
        </w:rPr>
      </w:pPr>
    </w:p>
    <w:p w14:paraId="191C9218" w14:textId="77777777" w:rsidR="00EF450B" w:rsidRDefault="00EF450B">
      <w:pPr>
        <w:rPr>
          <w:rFonts w:ascii="Century Gothic" w:eastAsiaTheme="minorEastAsia" w:hAnsi="Century Gothic" w:cs="Helvetica Neue Light"/>
          <w:color w:val="101214"/>
          <w:sz w:val="28"/>
          <w:szCs w:val="28"/>
        </w:rPr>
      </w:pPr>
      <w:r>
        <w:rPr>
          <w:rFonts w:ascii="Century Gothic" w:eastAsiaTheme="minorEastAsia" w:hAnsi="Century Gothic" w:cs="Helvetica Neue Light"/>
          <w:color w:val="101214"/>
          <w:sz w:val="28"/>
          <w:szCs w:val="28"/>
        </w:rPr>
        <w:br w:type="page"/>
      </w:r>
    </w:p>
    <w:p w14:paraId="0529C501" w14:textId="77777777" w:rsidR="00EF450B" w:rsidRDefault="00EF450B" w:rsidP="00390FAC">
      <w:pPr>
        <w:rPr>
          <w:rFonts w:ascii="Century Gothic" w:hAnsi="Century Gothic"/>
          <w:sz w:val="28"/>
          <w:szCs w:val="28"/>
        </w:rPr>
      </w:pPr>
    </w:p>
    <w:p w14:paraId="2E7762D3" w14:textId="77777777" w:rsidR="00EF450B" w:rsidRDefault="00EF450B" w:rsidP="00390FAC">
      <w:pPr>
        <w:rPr>
          <w:rFonts w:ascii="Century Gothic" w:hAnsi="Century Gothic"/>
          <w:sz w:val="28"/>
          <w:szCs w:val="28"/>
        </w:rPr>
      </w:pPr>
    </w:p>
    <w:p w14:paraId="70F145A8" w14:textId="114ACBE4" w:rsidR="00BC16DE" w:rsidRDefault="00BA6E74" w:rsidP="00F42721">
      <w:pPr>
        <w:rPr>
          <w:ins w:id="288" w:author="Microsoft Office User" w:date="2017-03-20T10:40:00Z"/>
          <w:rFonts w:ascii="Century Gothic" w:hAnsi="Century Gothic"/>
          <w:sz w:val="28"/>
          <w:szCs w:val="28"/>
        </w:rPr>
      </w:pPr>
      <w:r w:rsidRPr="00552D08">
        <w:rPr>
          <w:rFonts w:ascii="Century Gothic" w:hAnsi="Century Gothic"/>
          <w:sz w:val="28"/>
          <w:szCs w:val="28"/>
        </w:rPr>
        <w:t>“</w:t>
      </w:r>
      <w:r>
        <w:rPr>
          <w:rFonts w:ascii="Century Gothic" w:hAnsi="Century Gothic"/>
          <w:sz w:val="28"/>
          <w:szCs w:val="28"/>
        </w:rPr>
        <w:t>Strength does not come from physical capacity. It comes from an indomitable will.</w:t>
      </w:r>
    </w:p>
    <w:p w14:paraId="1B251B57" w14:textId="730A3AEF" w:rsidR="00BA6E74" w:rsidRDefault="00BC16DE" w:rsidP="00F42721">
      <w:pPr>
        <w:rPr>
          <w:rFonts w:ascii="Century Gothic" w:hAnsi="Century Gothic"/>
          <w:sz w:val="28"/>
          <w:szCs w:val="28"/>
        </w:rPr>
      </w:pPr>
      <w:ins w:id="289" w:author="Microsoft Office User" w:date="2017-03-20T10:40:00Z">
        <w:r>
          <w:rPr>
            <w:rFonts w:ascii="Century Gothic" w:hAnsi="Century Gothic"/>
            <w:sz w:val="28"/>
            <w:szCs w:val="28"/>
          </w:rPr>
          <w:t>~</w:t>
        </w:r>
      </w:ins>
      <w:r w:rsidR="00BA6E74">
        <w:rPr>
          <w:rFonts w:ascii="Century Gothic" w:hAnsi="Century Gothic"/>
          <w:sz w:val="28"/>
          <w:szCs w:val="28"/>
        </w:rPr>
        <w:t>Mahatma Gandhi</w:t>
      </w:r>
    </w:p>
    <w:p w14:paraId="29F4047F" w14:textId="77777777" w:rsidR="00F42721" w:rsidRPr="00F42721" w:rsidRDefault="00F42721" w:rsidP="00F42721">
      <w:pPr>
        <w:rPr>
          <w:rFonts w:ascii="Century Gothic" w:hAnsi="Century Gothic"/>
          <w:sz w:val="28"/>
          <w:szCs w:val="28"/>
        </w:rPr>
      </w:pPr>
    </w:p>
    <w:p w14:paraId="7996A57B" w14:textId="77777777" w:rsidR="00BA6E74" w:rsidRPr="00820971" w:rsidRDefault="00BA6E74" w:rsidP="00BA6E74">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23574776" w14:textId="77777777" w:rsidR="00BA6E74" w:rsidRPr="00820971" w:rsidRDefault="00BA6E74" w:rsidP="00BA6E74">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w:t>
      </w:r>
    </w:p>
    <w:p w14:paraId="3516F99E" w14:textId="77777777" w:rsidR="00EF450B" w:rsidRDefault="00EF450B" w:rsidP="00390FAC">
      <w:pPr>
        <w:rPr>
          <w:rFonts w:ascii="Century Gothic" w:hAnsi="Century Gothic"/>
          <w:sz w:val="28"/>
          <w:szCs w:val="28"/>
        </w:rPr>
      </w:pPr>
    </w:p>
    <w:p w14:paraId="4C49C41A" w14:textId="77777777" w:rsidR="00EF450B" w:rsidRDefault="00EF450B" w:rsidP="00390FAC">
      <w:pPr>
        <w:rPr>
          <w:rFonts w:ascii="Century Gothic" w:hAnsi="Century Gothic"/>
          <w:sz w:val="28"/>
          <w:szCs w:val="28"/>
        </w:rPr>
      </w:pPr>
    </w:p>
    <w:p w14:paraId="6D17D00A" w14:textId="77777777" w:rsidR="00E85566" w:rsidRPr="00820971" w:rsidRDefault="00E85566" w:rsidP="00FC071E">
      <w:pPr>
        <w:rPr>
          <w:rFonts w:ascii="Century Gothic" w:hAnsi="Century Gothic"/>
        </w:rPr>
      </w:pPr>
    </w:p>
    <w:p w14:paraId="76722CDC" w14:textId="6013C023" w:rsidR="00D07A71" w:rsidRPr="00820971" w:rsidRDefault="00D07A71" w:rsidP="00FC071E">
      <w:pPr>
        <w:spacing w:line="360" w:lineRule="auto"/>
        <w:rPr>
          <w:rFonts w:ascii="Century Gothic" w:hAnsi="Century Gothic"/>
          <w:sz w:val="28"/>
          <w:szCs w:val="28"/>
        </w:rPr>
      </w:pPr>
      <w:r w:rsidRPr="00820971">
        <w:rPr>
          <w:rFonts w:ascii="Century Gothic" w:hAnsi="Century Gothic"/>
          <w:sz w:val="28"/>
          <w:szCs w:val="28"/>
        </w:rPr>
        <w:br w:type="page"/>
      </w:r>
    </w:p>
    <w:p w14:paraId="54D9649A" w14:textId="77777777" w:rsidR="00D07A71" w:rsidRPr="00820971" w:rsidRDefault="00D07A71" w:rsidP="00D07A71">
      <w:pPr>
        <w:rPr>
          <w:rFonts w:ascii="Century Gothic" w:hAnsi="Century Gothic"/>
        </w:rPr>
      </w:pPr>
    </w:p>
    <w:p w14:paraId="32F55318" w14:textId="77777777" w:rsidR="00D07A71" w:rsidRDefault="00D07A71" w:rsidP="00D07A71">
      <w:pPr>
        <w:rPr>
          <w:rFonts w:ascii="Century Gothic" w:hAnsi="Century Gothic"/>
        </w:rPr>
      </w:pPr>
    </w:p>
    <w:p w14:paraId="1607AD2B" w14:textId="77777777" w:rsidR="00E85566" w:rsidRDefault="00E85566" w:rsidP="00D07A71">
      <w:pPr>
        <w:rPr>
          <w:rFonts w:ascii="Century Gothic" w:hAnsi="Century Gothic"/>
        </w:rPr>
      </w:pPr>
    </w:p>
    <w:p w14:paraId="30FCBAD3" w14:textId="77777777" w:rsidR="00BA6E74" w:rsidRDefault="00BA6E74" w:rsidP="00D07A71">
      <w:pPr>
        <w:rPr>
          <w:rFonts w:ascii="Century Gothic" w:hAnsi="Century Gothic"/>
        </w:rPr>
      </w:pPr>
    </w:p>
    <w:p w14:paraId="6A97F9EE" w14:textId="77777777" w:rsidR="00BA6E74" w:rsidRPr="00820971" w:rsidRDefault="00BA6E74" w:rsidP="00D07A71">
      <w:pPr>
        <w:rPr>
          <w:rFonts w:ascii="Century Gothic" w:hAnsi="Century Gothic"/>
        </w:rPr>
      </w:pPr>
    </w:p>
    <w:p w14:paraId="19B0BF6A" w14:textId="77777777" w:rsidR="00F64061" w:rsidRDefault="00F64061" w:rsidP="00BA6E74">
      <w:pPr>
        <w:rPr>
          <w:rFonts w:ascii="Century Gothic" w:hAnsi="Century Gothic"/>
          <w:sz w:val="28"/>
          <w:szCs w:val="28"/>
        </w:rPr>
      </w:pPr>
    </w:p>
    <w:p w14:paraId="2CAC0041" w14:textId="77777777" w:rsidR="00F64061" w:rsidRDefault="00F64061" w:rsidP="00BA6E74">
      <w:pPr>
        <w:rPr>
          <w:rFonts w:ascii="Century Gothic" w:hAnsi="Century Gothic"/>
          <w:sz w:val="28"/>
          <w:szCs w:val="28"/>
        </w:rPr>
      </w:pPr>
    </w:p>
    <w:p w14:paraId="6A83DB3B" w14:textId="7D7CAF5C" w:rsidR="00BC16DE" w:rsidRDefault="00BA6E74" w:rsidP="00BA6E74">
      <w:pPr>
        <w:rPr>
          <w:ins w:id="290" w:author="Microsoft Office User" w:date="2017-03-20T10:40:00Z"/>
          <w:rFonts w:ascii="Century Gothic" w:hAnsi="Century Gothic"/>
          <w:sz w:val="28"/>
          <w:szCs w:val="28"/>
        </w:rPr>
      </w:pPr>
      <w:r w:rsidRPr="000930FD">
        <w:rPr>
          <w:rFonts w:ascii="Century Gothic" w:hAnsi="Century Gothic"/>
          <w:sz w:val="28"/>
          <w:szCs w:val="28"/>
        </w:rPr>
        <w:t>“Prayers really do come true.”</w:t>
      </w:r>
    </w:p>
    <w:p w14:paraId="22EE749F" w14:textId="5F7E62BD" w:rsidR="00BA6E74" w:rsidRPr="000930FD" w:rsidRDefault="00BC16DE" w:rsidP="00BA6E74">
      <w:pPr>
        <w:rPr>
          <w:rFonts w:ascii="Century Gothic" w:hAnsi="Century Gothic"/>
          <w:sz w:val="28"/>
          <w:szCs w:val="28"/>
        </w:rPr>
      </w:pPr>
      <w:ins w:id="291" w:author="Microsoft Office User" w:date="2017-03-20T10:40:00Z">
        <w:r>
          <w:rPr>
            <w:rFonts w:ascii="Century Gothic" w:hAnsi="Century Gothic"/>
            <w:sz w:val="28"/>
            <w:szCs w:val="28"/>
          </w:rPr>
          <w:t>~</w:t>
        </w:r>
      </w:ins>
      <w:r w:rsidR="00BA6E74" w:rsidRPr="000930FD">
        <w:rPr>
          <w:rFonts w:ascii="Century Gothic" w:hAnsi="Century Gothic"/>
          <w:sz w:val="28"/>
          <w:szCs w:val="28"/>
        </w:rPr>
        <w:t xml:space="preserve">Cindy </w:t>
      </w:r>
      <w:proofErr w:type="spellStart"/>
      <w:r w:rsidR="00BA6E74" w:rsidRPr="000930FD">
        <w:rPr>
          <w:rFonts w:ascii="Century Gothic" w:hAnsi="Century Gothic"/>
          <w:sz w:val="28"/>
          <w:szCs w:val="28"/>
        </w:rPr>
        <w:t>Shue</w:t>
      </w:r>
      <w:proofErr w:type="spellEnd"/>
      <w:r w:rsidR="00BA6E74" w:rsidRPr="000930FD">
        <w:rPr>
          <w:rFonts w:ascii="Century Gothic" w:hAnsi="Century Gothic"/>
          <w:sz w:val="28"/>
          <w:szCs w:val="28"/>
        </w:rPr>
        <w:t xml:space="preserve"> (aka my Mom)</w:t>
      </w:r>
    </w:p>
    <w:p w14:paraId="3BE27400" w14:textId="77777777" w:rsidR="007B0142" w:rsidRPr="00820971" w:rsidRDefault="007B0142">
      <w:pPr>
        <w:rPr>
          <w:rFonts w:ascii="Century Gothic" w:hAnsi="Century Gothic"/>
          <w:sz w:val="28"/>
          <w:szCs w:val="28"/>
        </w:rPr>
      </w:pPr>
    </w:p>
    <w:p w14:paraId="03CA64EE" w14:textId="77777777" w:rsidR="007B0142" w:rsidRPr="00820971" w:rsidRDefault="007B0142">
      <w:pPr>
        <w:rPr>
          <w:rFonts w:ascii="Century Gothic" w:eastAsiaTheme="minorEastAsia" w:hAnsi="Century Gothic" w:cs="Helvetica Neue Light"/>
          <w:color w:val="101214"/>
          <w:sz w:val="28"/>
          <w:szCs w:val="28"/>
        </w:rPr>
      </w:pPr>
    </w:p>
    <w:p w14:paraId="5CB38D53" w14:textId="77777777" w:rsidR="007B0142" w:rsidRPr="00820971" w:rsidRDefault="007B0142">
      <w:pPr>
        <w:rPr>
          <w:rFonts w:ascii="Century Gothic" w:hAnsi="Century Gothic"/>
          <w:sz w:val="28"/>
          <w:szCs w:val="28"/>
        </w:rPr>
      </w:pPr>
    </w:p>
    <w:p w14:paraId="706E417B" w14:textId="77777777" w:rsidR="00887161" w:rsidRPr="00820971" w:rsidRDefault="00887161">
      <w:pPr>
        <w:rPr>
          <w:rFonts w:ascii="Century Gothic" w:eastAsiaTheme="minorEastAsia" w:hAnsi="Century Gothic" w:cs="Helvetica Neue Light"/>
          <w:color w:val="101214"/>
          <w:sz w:val="28"/>
          <w:szCs w:val="28"/>
        </w:rPr>
      </w:pPr>
    </w:p>
    <w:p w14:paraId="681A5EC3" w14:textId="77777777" w:rsidR="00887161" w:rsidRPr="00820971" w:rsidRDefault="00887161">
      <w:pPr>
        <w:rPr>
          <w:rFonts w:ascii="Century Gothic" w:eastAsiaTheme="minorEastAsia" w:hAnsi="Century Gothic" w:cs="Helvetica Neue Light"/>
          <w:color w:val="101214"/>
          <w:sz w:val="28"/>
          <w:szCs w:val="28"/>
        </w:rPr>
      </w:pPr>
      <w:r w:rsidRPr="00820971">
        <w:rPr>
          <w:rFonts w:ascii="Century Gothic" w:eastAsiaTheme="minorEastAsia" w:hAnsi="Century Gothic" w:cs="Helvetica Neue Light"/>
          <w:color w:val="101214"/>
          <w:sz w:val="28"/>
          <w:szCs w:val="28"/>
        </w:rPr>
        <w:br w:type="page"/>
      </w:r>
    </w:p>
    <w:p w14:paraId="080BFC8F" w14:textId="77777777" w:rsidR="00F64061" w:rsidRDefault="00F64061" w:rsidP="00F64061">
      <w:pPr>
        <w:widowControl w:val="0"/>
        <w:autoSpaceDE w:val="0"/>
        <w:autoSpaceDN w:val="0"/>
        <w:adjustRightInd w:val="0"/>
        <w:rPr>
          <w:rFonts w:ascii="Century Gothic" w:eastAsiaTheme="minorEastAsia" w:hAnsi="Century Gothic" w:cs="Merriweather-Regular"/>
          <w:color w:val="131313"/>
          <w:sz w:val="28"/>
          <w:szCs w:val="28"/>
        </w:rPr>
      </w:pPr>
    </w:p>
    <w:p w14:paraId="4EE4A4CF" w14:textId="77777777" w:rsidR="00F64061" w:rsidRDefault="00F64061" w:rsidP="00F64061">
      <w:pPr>
        <w:widowControl w:val="0"/>
        <w:autoSpaceDE w:val="0"/>
        <w:autoSpaceDN w:val="0"/>
        <w:adjustRightInd w:val="0"/>
        <w:rPr>
          <w:rFonts w:ascii="Century Gothic" w:eastAsiaTheme="minorEastAsia" w:hAnsi="Century Gothic" w:cs="Merriweather-Regular"/>
          <w:color w:val="131313"/>
          <w:sz w:val="28"/>
          <w:szCs w:val="28"/>
        </w:rPr>
      </w:pPr>
    </w:p>
    <w:p w14:paraId="34936F25" w14:textId="77777777" w:rsidR="00F64061" w:rsidRDefault="00F64061" w:rsidP="00F64061">
      <w:pPr>
        <w:widowControl w:val="0"/>
        <w:autoSpaceDE w:val="0"/>
        <w:autoSpaceDN w:val="0"/>
        <w:adjustRightInd w:val="0"/>
        <w:rPr>
          <w:rFonts w:ascii="Century Gothic" w:eastAsiaTheme="minorEastAsia" w:hAnsi="Century Gothic" w:cs="Merriweather-Regular"/>
          <w:color w:val="131313"/>
          <w:sz w:val="28"/>
          <w:szCs w:val="28"/>
        </w:rPr>
      </w:pPr>
    </w:p>
    <w:p w14:paraId="171B9F08" w14:textId="77777777" w:rsidR="00F64061" w:rsidRDefault="00F64061" w:rsidP="00F64061">
      <w:pPr>
        <w:widowControl w:val="0"/>
        <w:autoSpaceDE w:val="0"/>
        <w:autoSpaceDN w:val="0"/>
        <w:adjustRightInd w:val="0"/>
        <w:rPr>
          <w:rFonts w:ascii="Century Gothic" w:eastAsiaTheme="minorEastAsia" w:hAnsi="Century Gothic" w:cs="Merriweather-Regular"/>
          <w:color w:val="131313"/>
          <w:sz w:val="28"/>
          <w:szCs w:val="28"/>
        </w:rPr>
      </w:pPr>
    </w:p>
    <w:p w14:paraId="032A53AF" w14:textId="77777777" w:rsidR="00BC16DE" w:rsidRDefault="00390FAC" w:rsidP="00F64061">
      <w:pPr>
        <w:widowControl w:val="0"/>
        <w:autoSpaceDE w:val="0"/>
        <w:autoSpaceDN w:val="0"/>
        <w:adjustRightInd w:val="0"/>
        <w:rPr>
          <w:ins w:id="292" w:author="Microsoft Office User" w:date="2017-03-20T10:28:00Z"/>
          <w:rFonts w:ascii="Century Gothic" w:eastAsiaTheme="minorEastAsia" w:hAnsi="Century Gothic" w:cs="Merriweather-Regular"/>
          <w:color w:val="131313"/>
          <w:sz w:val="28"/>
          <w:szCs w:val="28"/>
        </w:rPr>
      </w:pPr>
      <w:r w:rsidRPr="00820971">
        <w:rPr>
          <w:rFonts w:ascii="Century Gothic" w:eastAsiaTheme="minorEastAsia" w:hAnsi="Century Gothic" w:cs="Merriweather-Regular"/>
          <w:color w:val="131313"/>
          <w:sz w:val="28"/>
          <w:szCs w:val="28"/>
        </w:rPr>
        <w:t>“Happiness is the consequence of personal effort. You fight for it, strive for it, insist upon it, and sometimes even travel around the world looking for it. You have to participate relentlessly in the manifestations of your own blessings.</w:t>
      </w:r>
      <w:r>
        <w:rPr>
          <w:rFonts w:ascii="Century Gothic" w:eastAsiaTheme="minorEastAsia" w:hAnsi="Century Gothic" w:cs="Merriweather-Regular"/>
          <w:color w:val="131313"/>
          <w:sz w:val="28"/>
          <w:szCs w:val="28"/>
        </w:rPr>
        <w:t xml:space="preserve">” </w:t>
      </w:r>
    </w:p>
    <w:p w14:paraId="401AE8A0" w14:textId="09D90717" w:rsidR="00227F22" w:rsidRPr="00F64061" w:rsidRDefault="00390FAC" w:rsidP="00F64061">
      <w:pPr>
        <w:widowControl w:val="0"/>
        <w:autoSpaceDE w:val="0"/>
        <w:autoSpaceDN w:val="0"/>
        <w:adjustRightInd w:val="0"/>
        <w:rPr>
          <w:rFonts w:ascii="Century Gothic" w:eastAsiaTheme="minorEastAsia" w:hAnsi="Century Gothic" w:cs="Merriweather-Regular"/>
          <w:color w:val="131313"/>
          <w:sz w:val="28"/>
          <w:szCs w:val="28"/>
        </w:rPr>
      </w:pPr>
      <w:r>
        <w:rPr>
          <w:rFonts w:ascii="Century Gothic" w:eastAsiaTheme="minorEastAsia" w:hAnsi="Century Gothic" w:cs="Merriweather-Regular"/>
          <w:color w:val="131313"/>
          <w:sz w:val="28"/>
          <w:szCs w:val="28"/>
        </w:rPr>
        <w:t xml:space="preserve">~Elizabeth Gilbert, </w:t>
      </w:r>
      <w:r w:rsidRPr="0047571F">
        <w:rPr>
          <w:rFonts w:ascii="Century Gothic" w:eastAsiaTheme="minorEastAsia" w:hAnsi="Century Gothic" w:cs="Merriweather-Regular"/>
          <w:i/>
          <w:color w:val="131313"/>
          <w:sz w:val="28"/>
          <w:szCs w:val="28"/>
        </w:rPr>
        <w:t>Eat Pray Love</w:t>
      </w:r>
      <w:r>
        <w:rPr>
          <w:rFonts w:ascii="Century Gothic" w:eastAsiaTheme="minorEastAsia" w:hAnsi="Century Gothic" w:cs="Merriweather-Regular"/>
          <w:color w:val="131313"/>
          <w:sz w:val="28"/>
          <w:szCs w:val="28"/>
        </w:rPr>
        <w:t xml:space="preserve"> </w:t>
      </w:r>
      <w:r w:rsidR="00227F22">
        <w:rPr>
          <w:rFonts w:ascii="Century Gothic" w:hAnsi="Century Gothic"/>
          <w:sz w:val="32"/>
          <w:szCs w:val="32"/>
        </w:rPr>
        <w:br w:type="page"/>
      </w:r>
    </w:p>
    <w:p w14:paraId="0D395E33" w14:textId="77777777" w:rsidR="00606E4E" w:rsidRDefault="00606E4E" w:rsidP="00B32790">
      <w:pPr>
        <w:rPr>
          <w:rFonts w:ascii="Century Gothic" w:hAnsi="Century Gothic"/>
          <w:sz w:val="28"/>
          <w:szCs w:val="28"/>
        </w:rPr>
      </w:pPr>
    </w:p>
    <w:p w14:paraId="6CDF7B27" w14:textId="77777777" w:rsidR="00606E4E" w:rsidRDefault="00606E4E" w:rsidP="00B32790">
      <w:pPr>
        <w:rPr>
          <w:rFonts w:ascii="Century Gothic" w:hAnsi="Century Gothic"/>
          <w:sz w:val="28"/>
          <w:szCs w:val="28"/>
        </w:rPr>
      </w:pPr>
    </w:p>
    <w:p w14:paraId="7AA080CF" w14:textId="77777777" w:rsidR="00606E4E" w:rsidRDefault="00606E4E" w:rsidP="00B32790">
      <w:pPr>
        <w:rPr>
          <w:rFonts w:ascii="Century Gothic" w:hAnsi="Century Gothic"/>
          <w:sz w:val="28"/>
          <w:szCs w:val="28"/>
        </w:rPr>
      </w:pPr>
    </w:p>
    <w:p w14:paraId="7A7A91E9" w14:textId="77777777" w:rsidR="00606E4E" w:rsidRDefault="00606E4E" w:rsidP="00B32790">
      <w:pPr>
        <w:rPr>
          <w:rFonts w:ascii="Century Gothic" w:hAnsi="Century Gothic"/>
          <w:sz w:val="28"/>
          <w:szCs w:val="28"/>
        </w:rPr>
      </w:pPr>
    </w:p>
    <w:p w14:paraId="0E9ED39D" w14:textId="33604BD7" w:rsidR="00BC16DE" w:rsidRDefault="00AB0A59" w:rsidP="00B32790">
      <w:pPr>
        <w:rPr>
          <w:ins w:id="293" w:author="Microsoft Office User" w:date="2017-03-20T10:40:00Z"/>
          <w:rFonts w:ascii="Century Gothic" w:hAnsi="Century Gothic"/>
          <w:sz w:val="28"/>
          <w:szCs w:val="28"/>
        </w:rPr>
      </w:pPr>
      <w:r>
        <w:rPr>
          <w:rFonts w:ascii="Century Gothic" w:hAnsi="Century Gothic"/>
          <w:sz w:val="28"/>
          <w:szCs w:val="28"/>
        </w:rPr>
        <w:t>“Always remember that you are absolutely unique. Just like everyone else.”</w:t>
      </w:r>
    </w:p>
    <w:p w14:paraId="2971E03A" w14:textId="7E28F789" w:rsidR="00AB0A59" w:rsidRDefault="00BC16DE" w:rsidP="00B32790">
      <w:pPr>
        <w:rPr>
          <w:rFonts w:ascii="Century Gothic" w:hAnsi="Century Gothic"/>
          <w:sz w:val="28"/>
          <w:szCs w:val="28"/>
        </w:rPr>
      </w:pPr>
      <w:ins w:id="294" w:author="Microsoft Office User" w:date="2017-03-20T10:40:00Z">
        <w:r>
          <w:rPr>
            <w:rFonts w:ascii="Century Gothic" w:hAnsi="Century Gothic"/>
            <w:sz w:val="28"/>
            <w:szCs w:val="28"/>
          </w:rPr>
          <w:t>~</w:t>
        </w:r>
      </w:ins>
      <w:r w:rsidR="00AB0A59">
        <w:rPr>
          <w:rFonts w:ascii="Century Gothic" w:hAnsi="Century Gothic"/>
          <w:sz w:val="28"/>
          <w:szCs w:val="28"/>
        </w:rPr>
        <w:t>Margaret Mead</w:t>
      </w:r>
    </w:p>
    <w:p w14:paraId="23F78A29" w14:textId="77777777" w:rsidR="00AB0A59" w:rsidRDefault="00AB0A59" w:rsidP="00B32790">
      <w:pPr>
        <w:rPr>
          <w:rFonts w:ascii="Century Gothic" w:hAnsi="Century Gothic"/>
          <w:sz w:val="28"/>
          <w:szCs w:val="28"/>
        </w:rPr>
      </w:pPr>
    </w:p>
    <w:p w14:paraId="3B9D59C5" w14:textId="77777777" w:rsidR="00AB0A59" w:rsidRPr="00820971" w:rsidRDefault="00AB0A59" w:rsidP="00AB0A59">
      <w:pPr>
        <w:spacing w:line="360" w:lineRule="auto"/>
        <w:rPr>
          <w:rFonts w:ascii="Century Gothic" w:hAnsi="Century Gothic"/>
          <w:sz w:val="28"/>
          <w:szCs w:val="28"/>
        </w:rPr>
      </w:pPr>
      <w:r w:rsidRPr="00820971">
        <w:rPr>
          <w:rFonts w:ascii="Century Gothic" w:hAnsi="Century Gothic"/>
          <w:sz w:val="28"/>
          <w:szCs w:val="28"/>
        </w:rPr>
        <w:t>___________________________________________________________________________</w:t>
      </w:r>
    </w:p>
    <w:p w14:paraId="1E89B528" w14:textId="77777777" w:rsidR="00AB0A59" w:rsidRPr="00820971" w:rsidRDefault="00AB0A59" w:rsidP="00AB0A59">
      <w:pPr>
        <w:spacing w:line="360" w:lineRule="auto"/>
        <w:rPr>
          <w:rFonts w:ascii="Century Gothic" w:eastAsiaTheme="minorEastAsia" w:hAnsi="Century Gothic" w:cs="Helvetica Neue Light"/>
          <w:color w:val="101214"/>
          <w:sz w:val="28"/>
          <w:szCs w:val="28"/>
        </w:rPr>
      </w:pPr>
      <w:r w:rsidRPr="00820971">
        <w:rPr>
          <w:rFonts w:ascii="Century Gothic" w:hAnsi="Century Gothic"/>
          <w:sz w:val="28"/>
          <w:szCs w:val="28"/>
        </w:rPr>
        <w:t>__________________________________________________</w:t>
      </w:r>
    </w:p>
    <w:p w14:paraId="6B42EC8E" w14:textId="6A7C1D6F" w:rsidR="00AB0A59" w:rsidRDefault="00AB0A59">
      <w:pPr>
        <w:rPr>
          <w:rFonts w:ascii="Century Gothic" w:hAnsi="Century Gothic"/>
          <w:sz w:val="28"/>
          <w:szCs w:val="28"/>
        </w:rPr>
      </w:pPr>
      <w:r>
        <w:rPr>
          <w:rFonts w:ascii="Century Gothic" w:hAnsi="Century Gothic"/>
          <w:sz w:val="28"/>
          <w:szCs w:val="28"/>
        </w:rPr>
        <w:br w:type="page"/>
      </w:r>
    </w:p>
    <w:p w14:paraId="368223A9" w14:textId="77777777" w:rsidR="00AB0A59" w:rsidRDefault="00AB0A59" w:rsidP="00B32790">
      <w:pPr>
        <w:rPr>
          <w:rFonts w:ascii="Century Gothic" w:hAnsi="Century Gothic"/>
          <w:sz w:val="28"/>
          <w:szCs w:val="28"/>
        </w:rPr>
      </w:pPr>
    </w:p>
    <w:p w14:paraId="72B1A7F2" w14:textId="77777777" w:rsidR="009E1E02" w:rsidRDefault="009E1E02" w:rsidP="00B32790">
      <w:pPr>
        <w:rPr>
          <w:rFonts w:ascii="Century Gothic" w:hAnsi="Century Gothic"/>
          <w:sz w:val="28"/>
          <w:szCs w:val="28"/>
        </w:rPr>
      </w:pPr>
    </w:p>
    <w:p w14:paraId="2484D32C" w14:textId="77777777" w:rsidR="009E1E02" w:rsidRDefault="009E1E02" w:rsidP="00B32790">
      <w:pPr>
        <w:rPr>
          <w:rFonts w:ascii="Century Gothic" w:hAnsi="Century Gothic"/>
          <w:sz w:val="28"/>
          <w:szCs w:val="28"/>
        </w:rPr>
      </w:pPr>
    </w:p>
    <w:p w14:paraId="16A5F3F6" w14:textId="77777777" w:rsidR="009E1E02" w:rsidRDefault="009E1E02" w:rsidP="00B32790">
      <w:pPr>
        <w:rPr>
          <w:rFonts w:ascii="Century Gothic" w:hAnsi="Century Gothic"/>
          <w:sz w:val="28"/>
          <w:szCs w:val="28"/>
        </w:rPr>
      </w:pPr>
    </w:p>
    <w:p w14:paraId="778CE7F3" w14:textId="77777777" w:rsidR="009E1E02" w:rsidRDefault="009E1E02" w:rsidP="00B32790">
      <w:pPr>
        <w:rPr>
          <w:rFonts w:ascii="Century Gothic" w:hAnsi="Century Gothic"/>
          <w:sz w:val="28"/>
          <w:szCs w:val="28"/>
        </w:rPr>
      </w:pPr>
    </w:p>
    <w:p w14:paraId="73AB4F55" w14:textId="77777777" w:rsidR="009E1E02" w:rsidRDefault="009E1E02" w:rsidP="00B32790">
      <w:pPr>
        <w:rPr>
          <w:rFonts w:ascii="Century Gothic" w:hAnsi="Century Gothic"/>
          <w:sz w:val="28"/>
          <w:szCs w:val="28"/>
        </w:rPr>
      </w:pPr>
    </w:p>
    <w:p w14:paraId="0D0D4A80" w14:textId="0EA59EDD" w:rsidR="00BC16DE" w:rsidRDefault="00227F22" w:rsidP="00B32790">
      <w:pPr>
        <w:rPr>
          <w:ins w:id="295" w:author="Microsoft Office User" w:date="2017-03-20T10:29:00Z"/>
          <w:rFonts w:ascii="Century Gothic" w:hAnsi="Century Gothic"/>
          <w:sz w:val="28"/>
          <w:szCs w:val="28"/>
        </w:rPr>
      </w:pPr>
      <w:r w:rsidRPr="00606E4E">
        <w:rPr>
          <w:rFonts w:ascii="Century Gothic" w:hAnsi="Century Gothic"/>
          <w:sz w:val="28"/>
          <w:szCs w:val="28"/>
        </w:rPr>
        <w:t xml:space="preserve">“Love recognizes no barriers. It jumps hurdles, leaps fences, </w:t>
      </w:r>
      <w:proofErr w:type="gramStart"/>
      <w:r w:rsidRPr="00606E4E">
        <w:rPr>
          <w:rFonts w:ascii="Century Gothic" w:hAnsi="Century Gothic"/>
          <w:sz w:val="28"/>
          <w:szCs w:val="28"/>
        </w:rPr>
        <w:t>penetrates</w:t>
      </w:r>
      <w:proofErr w:type="gramEnd"/>
      <w:r w:rsidRPr="00606E4E">
        <w:rPr>
          <w:rFonts w:ascii="Century Gothic" w:hAnsi="Century Gothic"/>
          <w:sz w:val="28"/>
          <w:szCs w:val="28"/>
        </w:rPr>
        <w:t xml:space="preserve"> walls to arrive at its destination full of hope</w:t>
      </w:r>
      <w:ins w:id="296" w:author="Microsoft Office User" w:date="2017-03-20T10:29:00Z">
        <w:r w:rsidR="00BC16DE" w:rsidRPr="00606E4E">
          <w:rPr>
            <w:rFonts w:ascii="Century Gothic" w:hAnsi="Century Gothic"/>
            <w:sz w:val="28"/>
            <w:szCs w:val="28"/>
          </w:rPr>
          <w:t>.”</w:t>
        </w:r>
      </w:ins>
    </w:p>
    <w:p w14:paraId="1C784788" w14:textId="51EFCB78" w:rsidR="004D59F7" w:rsidRPr="00606E4E" w:rsidRDefault="00227F22" w:rsidP="00B32790">
      <w:pPr>
        <w:rPr>
          <w:rFonts w:ascii="Century Gothic" w:hAnsi="Century Gothic"/>
          <w:sz w:val="28"/>
          <w:szCs w:val="28"/>
        </w:rPr>
      </w:pPr>
      <w:r w:rsidRPr="00606E4E">
        <w:rPr>
          <w:rFonts w:ascii="Century Gothic" w:hAnsi="Century Gothic"/>
          <w:sz w:val="28"/>
          <w:szCs w:val="28"/>
        </w:rPr>
        <w:t>~Maya Angelou</w:t>
      </w:r>
    </w:p>
    <w:p w14:paraId="744BD961" w14:textId="7E041AFA" w:rsidR="00D07A71" w:rsidRPr="00864586" w:rsidRDefault="00D07A71" w:rsidP="00D07A71">
      <w:pPr>
        <w:rPr>
          <w:rFonts w:ascii="Century Gothic" w:hAnsi="Century Gothic"/>
          <w:sz w:val="32"/>
          <w:szCs w:val="32"/>
        </w:rPr>
      </w:pPr>
    </w:p>
    <w:p w14:paraId="1CDF4A70" w14:textId="77777777" w:rsidR="00D07A71" w:rsidRPr="00820971" w:rsidRDefault="00D07A71" w:rsidP="00D07A71">
      <w:pPr>
        <w:rPr>
          <w:rFonts w:ascii="Century Gothic" w:hAnsi="Century Gothic"/>
        </w:rPr>
      </w:pPr>
    </w:p>
    <w:p w14:paraId="3E0D908C" w14:textId="77777777" w:rsidR="00D07A71" w:rsidRPr="00820971" w:rsidRDefault="00D07A71" w:rsidP="00D07A71">
      <w:pPr>
        <w:spacing w:line="360" w:lineRule="auto"/>
        <w:rPr>
          <w:rFonts w:ascii="Century Gothic" w:hAnsi="Century Gothic" w:cs="Times New Roman"/>
          <w:sz w:val="40"/>
          <w:szCs w:val="40"/>
        </w:rPr>
      </w:pPr>
    </w:p>
    <w:p w14:paraId="3D376941" w14:textId="77777777" w:rsidR="00D07A71" w:rsidRPr="00820971" w:rsidRDefault="00D07A71" w:rsidP="00D07A71">
      <w:pPr>
        <w:spacing w:line="360" w:lineRule="auto"/>
        <w:rPr>
          <w:rFonts w:ascii="Century Gothic" w:hAnsi="Century Gothic" w:cs="Times New Roman"/>
          <w:sz w:val="52"/>
          <w:szCs w:val="52"/>
        </w:rPr>
      </w:pPr>
    </w:p>
    <w:p w14:paraId="18454FB5" w14:textId="77777777" w:rsidR="00D07A71" w:rsidRPr="00820971" w:rsidRDefault="00D07A71">
      <w:pPr>
        <w:rPr>
          <w:rFonts w:ascii="Century Gothic" w:hAnsi="Century Gothic" w:cs="Times New Roman"/>
          <w:sz w:val="52"/>
          <w:szCs w:val="52"/>
        </w:rPr>
      </w:pPr>
      <w:r w:rsidRPr="00820971">
        <w:rPr>
          <w:rFonts w:ascii="Century Gothic" w:hAnsi="Century Gothic" w:cs="Times New Roman"/>
          <w:sz w:val="52"/>
          <w:szCs w:val="52"/>
        </w:rPr>
        <w:br w:type="page"/>
      </w:r>
    </w:p>
    <w:p w14:paraId="031A0C60" w14:textId="32263A55" w:rsidR="00D07A71" w:rsidRPr="00820971" w:rsidRDefault="00D07A71" w:rsidP="00D07A71">
      <w:pPr>
        <w:spacing w:line="360" w:lineRule="auto"/>
        <w:rPr>
          <w:rFonts w:ascii="Century Gothic" w:hAnsi="Century Gothic" w:cs="Times New Roman"/>
          <w:sz w:val="52"/>
          <w:szCs w:val="52"/>
        </w:rPr>
      </w:pPr>
    </w:p>
    <w:p w14:paraId="7F989B4D" w14:textId="77777777" w:rsidR="00D07A71" w:rsidRPr="00820971" w:rsidRDefault="00D07A71">
      <w:pPr>
        <w:rPr>
          <w:rFonts w:ascii="Century Gothic" w:hAnsi="Century Gothic" w:cs="Times New Roman"/>
          <w:sz w:val="52"/>
          <w:szCs w:val="52"/>
        </w:rPr>
      </w:pPr>
      <w:r w:rsidRPr="00820971">
        <w:rPr>
          <w:rFonts w:ascii="Century Gothic" w:hAnsi="Century Gothic" w:cs="Times New Roman"/>
          <w:sz w:val="52"/>
          <w:szCs w:val="52"/>
        </w:rPr>
        <w:br w:type="page"/>
      </w:r>
    </w:p>
    <w:p w14:paraId="0EDC3D3E" w14:textId="77777777" w:rsidR="00D07A71" w:rsidRPr="00820971" w:rsidRDefault="00D07A71" w:rsidP="00D07A71">
      <w:pPr>
        <w:spacing w:line="360" w:lineRule="auto"/>
        <w:rPr>
          <w:rFonts w:ascii="Century Gothic" w:hAnsi="Century Gothic" w:cs="Times New Roman"/>
          <w:sz w:val="52"/>
          <w:szCs w:val="52"/>
        </w:rPr>
        <w:sectPr w:rsidR="00D07A71" w:rsidRPr="00820971" w:rsidSect="004E0DBD">
          <w:pgSz w:w="7200" w:h="10080"/>
          <w:pgMar w:top="1080" w:right="1800" w:bottom="1080" w:left="1800" w:header="720" w:footer="720" w:gutter="0"/>
          <w:pgNumType w:start="1"/>
          <w:cols w:space="720"/>
          <w:docGrid w:linePitch="360"/>
        </w:sectPr>
      </w:pPr>
    </w:p>
    <w:p w14:paraId="11CDAFCB" w14:textId="00A7979A" w:rsidR="00D07A71" w:rsidRPr="00820971" w:rsidRDefault="00D07A71" w:rsidP="00D07A71">
      <w:pPr>
        <w:spacing w:line="360" w:lineRule="auto"/>
        <w:rPr>
          <w:rFonts w:ascii="Century Gothic" w:hAnsi="Century Gothic" w:cs="Times New Roman"/>
          <w:sz w:val="32"/>
          <w:szCs w:val="32"/>
        </w:rPr>
      </w:pPr>
    </w:p>
    <w:p w14:paraId="2E8E7136" w14:textId="77777777" w:rsidR="00D07A71" w:rsidRPr="00820971" w:rsidRDefault="00D07A71" w:rsidP="00D07A71">
      <w:pPr>
        <w:spacing w:line="360" w:lineRule="auto"/>
        <w:rPr>
          <w:rFonts w:ascii="Century Gothic" w:hAnsi="Century Gothic" w:cs="Times New Roman"/>
          <w:sz w:val="32"/>
          <w:szCs w:val="32"/>
        </w:rPr>
      </w:pPr>
    </w:p>
    <w:p w14:paraId="2999E0F0" w14:textId="77777777" w:rsidR="00D07A71" w:rsidRPr="00820971" w:rsidRDefault="00D07A71" w:rsidP="00D07A71">
      <w:pPr>
        <w:spacing w:line="360" w:lineRule="auto"/>
        <w:rPr>
          <w:rFonts w:ascii="Century Gothic" w:hAnsi="Century Gothic" w:cs="Times New Roman"/>
          <w:sz w:val="32"/>
          <w:szCs w:val="32"/>
        </w:rPr>
      </w:pPr>
    </w:p>
    <w:p w14:paraId="0F571322" w14:textId="77777777" w:rsidR="00D07A71" w:rsidRPr="00820971" w:rsidRDefault="00D07A71" w:rsidP="00D07A71">
      <w:pPr>
        <w:spacing w:line="360" w:lineRule="auto"/>
        <w:rPr>
          <w:rFonts w:ascii="Century Gothic" w:hAnsi="Century Gothic" w:cs="Times New Roman"/>
          <w:sz w:val="32"/>
          <w:szCs w:val="32"/>
        </w:rPr>
      </w:pPr>
    </w:p>
    <w:p w14:paraId="1A85BED2" w14:textId="77777777" w:rsidR="00D07A71" w:rsidRPr="00820971" w:rsidRDefault="00D07A71" w:rsidP="00D07A71">
      <w:pPr>
        <w:spacing w:line="360" w:lineRule="auto"/>
        <w:rPr>
          <w:rFonts w:ascii="Century Gothic" w:hAnsi="Century Gothic" w:cs="Times New Roman"/>
          <w:sz w:val="32"/>
          <w:szCs w:val="32"/>
        </w:rPr>
      </w:pPr>
    </w:p>
    <w:p w14:paraId="3A78044D" w14:textId="77777777" w:rsidR="00D07A71" w:rsidRPr="00820971" w:rsidRDefault="00D07A71" w:rsidP="00D07A71">
      <w:pPr>
        <w:spacing w:line="360" w:lineRule="auto"/>
        <w:jc w:val="center"/>
        <w:rPr>
          <w:rFonts w:ascii="Century Gothic" w:hAnsi="Century Gothic" w:cs="Times New Roman"/>
          <w:sz w:val="32"/>
          <w:szCs w:val="32"/>
        </w:rPr>
      </w:pPr>
    </w:p>
    <w:p w14:paraId="32ED7A2F" w14:textId="2949D7AA" w:rsidR="00D07A71" w:rsidRPr="00820971" w:rsidRDefault="00D07A71" w:rsidP="00D07A71">
      <w:pPr>
        <w:spacing w:line="360" w:lineRule="auto"/>
        <w:jc w:val="center"/>
        <w:rPr>
          <w:rFonts w:ascii="Century Gothic" w:hAnsi="Century Gothic" w:cs="Times New Roman"/>
          <w:sz w:val="32"/>
          <w:szCs w:val="32"/>
        </w:rPr>
      </w:pPr>
      <w:r w:rsidRPr="00820971">
        <w:rPr>
          <w:rFonts w:ascii="Century Gothic" w:hAnsi="Century Gothic" w:cs="Times New Roman"/>
          <w:sz w:val="32"/>
          <w:szCs w:val="32"/>
        </w:rPr>
        <w:t xml:space="preserve">Thank you. </w:t>
      </w:r>
    </w:p>
    <w:p w14:paraId="6F105241" w14:textId="77777777" w:rsidR="00D07A71" w:rsidRPr="00820971" w:rsidRDefault="00D07A71" w:rsidP="00D07A71">
      <w:pPr>
        <w:rPr>
          <w:rFonts w:ascii="Century Gothic" w:hAnsi="Century Gothic" w:cs="Times New Roman"/>
          <w:sz w:val="32"/>
          <w:szCs w:val="32"/>
        </w:rPr>
      </w:pPr>
    </w:p>
    <w:p w14:paraId="3FCEBA92" w14:textId="77777777" w:rsidR="00D07A71" w:rsidRPr="00820971" w:rsidRDefault="00D07A71" w:rsidP="00D07A71">
      <w:pPr>
        <w:rPr>
          <w:rFonts w:ascii="Century Gothic" w:hAnsi="Century Gothic" w:cs="Times New Roman"/>
          <w:sz w:val="32"/>
          <w:szCs w:val="32"/>
        </w:rPr>
      </w:pPr>
    </w:p>
    <w:p w14:paraId="1D57C1EC" w14:textId="77777777" w:rsidR="00D07A71" w:rsidRPr="00820971" w:rsidRDefault="00D07A71" w:rsidP="00D07A71">
      <w:pPr>
        <w:rPr>
          <w:rFonts w:ascii="Century Gothic" w:hAnsi="Century Gothic" w:cs="Times New Roman"/>
          <w:sz w:val="32"/>
          <w:szCs w:val="32"/>
        </w:rPr>
      </w:pPr>
    </w:p>
    <w:p w14:paraId="10E3587F" w14:textId="4AB731A8" w:rsidR="00D07A71" w:rsidRPr="00820971" w:rsidRDefault="00D07A71" w:rsidP="00D07A71">
      <w:pPr>
        <w:rPr>
          <w:rFonts w:ascii="Century Gothic" w:hAnsi="Century Gothic" w:cs="Times New Roman"/>
          <w:sz w:val="32"/>
          <w:szCs w:val="32"/>
        </w:rPr>
      </w:pPr>
    </w:p>
    <w:p w14:paraId="70F8D956" w14:textId="1E3BD496" w:rsidR="00D07A71" w:rsidRPr="00820971" w:rsidRDefault="00D07A71" w:rsidP="00D07A71">
      <w:pPr>
        <w:tabs>
          <w:tab w:val="left" w:pos="2780"/>
        </w:tabs>
        <w:rPr>
          <w:rFonts w:ascii="Century Gothic" w:hAnsi="Century Gothic" w:cs="Times New Roman"/>
          <w:sz w:val="32"/>
          <w:szCs w:val="32"/>
        </w:rPr>
      </w:pPr>
      <w:r w:rsidRPr="00820971">
        <w:rPr>
          <w:rFonts w:ascii="Century Gothic" w:hAnsi="Century Gothic" w:cs="Times New Roman"/>
          <w:sz w:val="32"/>
          <w:szCs w:val="32"/>
        </w:rPr>
        <w:tab/>
      </w:r>
    </w:p>
    <w:p w14:paraId="785742E6"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762255A0" w14:textId="794712C4" w:rsidR="00D07A71" w:rsidRPr="00820971" w:rsidRDefault="00D07A71" w:rsidP="00D07A71">
      <w:pPr>
        <w:tabs>
          <w:tab w:val="left" w:pos="2780"/>
        </w:tabs>
        <w:rPr>
          <w:rFonts w:ascii="Century Gothic" w:hAnsi="Century Gothic" w:cs="Times New Roman"/>
          <w:sz w:val="32"/>
          <w:szCs w:val="32"/>
        </w:rPr>
      </w:pPr>
    </w:p>
    <w:p w14:paraId="36A7E7C2"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174CD2FE" w14:textId="77777777" w:rsidR="00D07A71" w:rsidRPr="00820971" w:rsidRDefault="00D07A71" w:rsidP="00D07A71">
      <w:pPr>
        <w:tabs>
          <w:tab w:val="left" w:pos="2780"/>
        </w:tabs>
        <w:rPr>
          <w:rFonts w:ascii="Century Gothic" w:hAnsi="Century Gothic" w:cs="Times New Roman"/>
          <w:sz w:val="32"/>
          <w:szCs w:val="32"/>
        </w:rPr>
      </w:pPr>
    </w:p>
    <w:p w14:paraId="6272CF5F" w14:textId="77777777" w:rsidR="00D07A71" w:rsidRPr="00820971" w:rsidRDefault="00D07A71" w:rsidP="00D07A71">
      <w:pPr>
        <w:tabs>
          <w:tab w:val="left" w:pos="2780"/>
        </w:tabs>
        <w:rPr>
          <w:rFonts w:ascii="Century Gothic" w:hAnsi="Century Gothic" w:cs="Times New Roman"/>
          <w:sz w:val="32"/>
          <w:szCs w:val="32"/>
        </w:rPr>
      </w:pPr>
    </w:p>
    <w:p w14:paraId="698A5DCE" w14:textId="77777777" w:rsidR="00D07A71" w:rsidRPr="00820971" w:rsidRDefault="00D07A71" w:rsidP="00D07A71">
      <w:pPr>
        <w:tabs>
          <w:tab w:val="left" w:pos="2780"/>
        </w:tabs>
        <w:rPr>
          <w:rFonts w:ascii="Century Gothic" w:hAnsi="Century Gothic" w:cs="Times New Roman"/>
          <w:sz w:val="32"/>
          <w:szCs w:val="32"/>
        </w:rPr>
      </w:pPr>
    </w:p>
    <w:p w14:paraId="7C3D900F" w14:textId="77777777" w:rsidR="00D07A71" w:rsidRPr="00820971" w:rsidRDefault="00D07A71" w:rsidP="00D07A71">
      <w:pPr>
        <w:tabs>
          <w:tab w:val="left" w:pos="2780"/>
        </w:tabs>
        <w:rPr>
          <w:rFonts w:ascii="Century Gothic" w:hAnsi="Century Gothic" w:cs="Times New Roman"/>
          <w:sz w:val="32"/>
          <w:szCs w:val="32"/>
        </w:rPr>
      </w:pPr>
    </w:p>
    <w:p w14:paraId="60CC82B0" w14:textId="77777777" w:rsidR="00D07A71" w:rsidRPr="00820971" w:rsidRDefault="00D07A71" w:rsidP="00D07A71">
      <w:pPr>
        <w:tabs>
          <w:tab w:val="left" w:pos="2780"/>
        </w:tabs>
        <w:rPr>
          <w:rFonts w:ascii="Century Gothic" w:hAnsi="Century Gothic" w:cs="Times New Roman"/>
          <w:sz w:val="32"/>
          <w:szCs w:val="32"/>
        </w:rPr>
      </w:pPr>
    </w:p>
    <w:p w14:paraId="20BE81DE" w14:textId="77777777" w:rsidR="00D07A71" w:rsidRPr="00820971" w:rsidRDefault="00D07A71" w:rsidP="00D07A71">
      <w:pPr>
        <w:tabs>
          <w:tab w:val="left" w:pos="2780"/>
        </w:tabs>
        <w:rPr>
          <w:rFonts w:ascii="Century Gothic" w:hAnsi="Century Gothic" w:cs="Times New Roman"/>
          <w:sz w:val="32"/>
          <w:szCs w:val="32"/>
        </w:rPr>
      </w:pPr>
    </w:p>
    <w:p w14:paraId="4788D2A7" w14:textId="2CB99327" w:rsidR="00D07A71" w:rsidRPr="00820971" w:rsidRDefault="00D07A71" w:rsidP="00D07A71">
      <w:pPr>
        <w:tabs>
          <w:tab w:val="left" w:pos="2780"/>
        </w:tabs>
        <w:jc w:val="center"/>
        <w:rPr>
          <w:rFonts w:ascii="Century Gothic" w:hAnsi="Century Gothic" w:cs="Times New Roman"/>
          <w:sz w:val="32"/>
          <w:szCs w:val="32"/>
        </w:rPr>
      </w:pPr>
      <w:r w:rsidRPr="00820971">
        <w:rPr>
          <w:rFonts w:ascii="Century Gothic" w:hAnsi="Century Gothic" w:cs="Times New Roman"/>
          <w:sz w:val="32"/>
          <w:szCs w:val="32"/>
        </w:rPr>
        <w:t xml:space="preserve">No, </w:t>
      </w:r>
      <w:ins w:id="297" w:author="Melanie Curtis" w:date="2017-03-22T15:49:00Z">
        <w:r w:rsidR="0047571F">
          <w:rPr>
            <w:rFonts w:ascii="Century Gothic" w:hAnsi="Century Gothic" w:cs="Times New Roman"/>
            <w:sz w:val="32"/>
            <w:szCs w:val="32"/>
          </w:rPr>
          <w:t>really</w:t>
        </w:r>
      </w:ins>
      <w:r w:rsidRPr="00820971">
        <w:rPr>
          <w:rFonts w:ascii="Century Gothic" w:hAnsi="Century Gothic" w:cs="Times New Roman"/>
          <w:sz w:val="32"/>
          <w:szCs w:val="32"/>
        </w:rPr>
        <w:t>…</w:t>
      </w:r>
    </w:p>
    <w:p w14:paraId="783B4E82"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3A210397" w14:textId="7BCAEA85" w:rsidR="00D07A71" w:rsidRPr="00820971" w:rsidRDefault="00D07A71" w:rsidP="00D07A71">
      <w:pPr>
        <w:tabs>
          <w:tab w:val="left" w:pos="2780"/>
        </w:tabs>
        <w:jc w:val="center"/>
        <w:rPr>
          <w:rFonts w:ascii="Century Gothic" w:hAnsi="Century Gothic" w:cs="Times New Roman"/>
          <w:sz w:val="32"/>
          <w:szCs w:val="32"/>
        </w:rPr>
      </w:pPr>
    </w:p>
    <w:p w14:paraId="3293E222"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2A82ED00" w14:textId="55A2194E" w:rsidR="00D07A71" w:rsidRPr="00820971" w:rsidRDefault="00D07A71" w:rsidP="00D07A71">
      <w:pPr>
        <w:tabs>
          <w:tab w:val="left" w:pos="2780"/>
        </w:tabs>
        <w:jc w:val="center"/>
        <w:rPr>
          <w:rFonts w:ascii="Century Gothic" w:hAnsi="Century Gothic" w:cs="Times New Roman"/>
          <w:sz w:val="32"/>
          <w:szCs w:val="32"/>
        </w:rPr>
      </w:pPr>
    </w:p>
    <w:p w14:paraId="1BFD0B2A" w14:textId="40395AE4" w:rsidR="00D07A71" w:rsidRPr="00820971" w:rsidRDefault="00D07A71" w:rsidP="00D07A71">
      <w:pPr>
        <w:rPr>
          <w:rFonts w:ascii="Century Gothic" w:hAnsi="Century Gothic" w:cs="Times New Roman"/>
          <w:sz w:val="32"/>
          <w:szCs w:val="32"/>
        </w:rPr>
      </w:pPr>
    </w:p>
    <w:p w14:paraId="7360B0F8" w14:textId="77777777" w:rsidR="00D07A71" w:rsidRPr="00820971" w:rsidRDefault="00D07A71" w:rsidP="00D07A71">
      <w:pPr>
        <w:rPr>
          <w:rFonts w:ascii="Century Gothic" w:hAnsi="Century Gothic" w:cs="Times New Roman"/>
          <w:sz w:val="32"/>
          <w:szCs w:val="32"/>
        </w:rPr>
      </w:pPr>
    </w:p>
    <w:p w14:paraId="5F72199F" w14:textId="77777777" w:rsidR="00D07A71" w:rsidRPr="00820971" w:rsidRDefault="00D07A71" w:rsidP="00D07A71">
      <w:pPr>
        <w:rPr>
          <w:rFonts w:ascii="Century Gothic" w:hAnsi="Century Gothic" w:cs="Times New Roman"/>
          <w:sz w:val="32"/>
          <w:szCs w:val="32"/>
        </w:rPr>
      </w:pPr>
    </w:p>
    <w:p w14:paraId="374DC899" w14:textId="77777777" w:rsidR="00D07A71" w:rsidRPr="00820971" w:rsidRDefault="00D07A71" w:rsidP="00D07A71">
      <w:pPr>
        <w:rPr>
          <w:rFonts w:ascii="Century Gothic" w:hAnsi="Century Gothic" w:cs="Times New Roman"/>
          <w:sz w:val="32"/>
          <w:szCs w:val="32"/>
        </w:rPr>
      </w:pPr>
    </w:p>
    <w:p w14:paraId="3E155546" w14:textId="77777777" w:rsidR="00D07A71" w:rsidRPr="00820971" w:rsidRDefault="00D07A71" w:rsidP="00D07A71">
      <w:pPr>
        <w:rPr>
          <w:rFonts w:ascii="Century Gothic" w:hAnsi="Century Gothic" w:cs="Times New Roman"/>
          <w:sz w:val="32"/>
          <w:szCs w:val="32"/>
        </w:rPr>
      </w:pPr>
    </w:p>
    <w:p w14:paraId="5375210A" w14:textId="77777777" w:rsidR="00D07A71" w:rsidRPr="00820971" w:rsidRDefault="00D07A71" w:rsidP="00D07A71">
      <w:pPr>
        <w:rPr>
          <w:rFonts w:ascii="Century Gothic" w:hAnsi="Century Gothic" w:cs="Times New Roman"/>
          <w:sz w:val="32"/>
          <w:szCs w:val="32"/>
        </w:rPr>
      </w:pPr>
    </w:p>
    <w:p w14:paraId="4F8168D4" w14:textId="1FEB163C" w:rsidR="00D07A71" w:rsidRPr="00820971" w:rsidRDefault="00D07A71" w:rsidP="00D07A71">
      <w:pPr>
        <w:jc w:val="center"/>
        <w:rPr>
          <w:rFonts w:ascii="Century Gothic" w:hAnsi="Century Gothic" w:cs="Times New Roman"/>
          <w:sz w:val="32"/>
          <w:szCs w:val="32"/>
        </w:rPr>
      </w:pPr>
      <w:r w:rsidRPr="00820971">
        <w:rPr>
          <w:rFonts w:ascii="Century Gothic" w:hAnsi="Century Gothic" w:cs="Times New Roman"/>
          <w:sz w:val="32"/>
          <w:szCs w:val="32"/>
        </w:rPr>
        <w:t xml:space="preserve">Thank you. </w:t>
      </w:r>
    </w:p>
    <w:p w14:paraId="18C0CBF9"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17512AFE" w14:textId="08BD55A1" w:rsidR="00D07A71" w:rsidRPr="00820971" w:rsidRDefault="00D07A71" w:rsidP="00D07A71">
      <w:pPr>
        <w:jc w:val="center"/>
        <w:rPr>
          <w:rFonts w:ascii="Century Gothic" w:hAnsi="Century Gothic" w:cs="Times New Roman"/>
          <w:sz w:val="32"/>
          <w:szCs w:val="32"/>
        </w:rPr>
      </w:pPr>
    </w:p>
    <w:p w14:paraId="628AC72B" w14:textId="77777777" w:rsidR="00D07A71" w:rsidRPr="00820971" w:rsidRDefault="00D07A71">
      <w:pPr>
        <w:rPr>
          <w:rFonts w:ascii="Century Gothic" w:hAnsi="Century Gothic" w:cs="Times New Roman"/>
          <w:sz w:val="32"/>
          <w:szCs w:val="32"/>
        </w:rPr>
      </w:pPr>
      <w:r w:rsidRPr="00820971">
        <w:rPr>
          <w:rFonts w:ascii="Century Gothic" w:hAnsi="Century Gothic" w:cs="Times New Roman"/>
          <w:sz w:val="32"/>
          <w:szCs w:val="32"/>
        </w:rPr>
        <w:br w:type="page"/>
      </w:r>
    </w:p>
    <w:p w14:paraId="4A7EC4A8" w14:textId="77777777" w:rsidR="004733AF" w:rsidRDefault="004733AF" w:rsidP="001A7476">
      <w:pPr>
        <w:jc w:val="center"/>
        <w:rPr>
          <w:rFonts w:ascii="Century Gothic" w:eastAsiaTheme="minorEastAsia" w:hAnsi="Century Gothic" w:cs="Helvetica"/>
        </w:rPr>
      </w:pPr>
    </w:p>
    <w:p w14:paraId="3A1F98F5" w14:textId="77777777" w:rsidR="001A7476" w:rsidRPr="00820971" w:rsidRDefault="001A7476">
      <w:pPr>
        <w:rPr>
          <w:rFonts w:ascii="Century Gothic" w:eastAsiaTheme="minorEastAsia" w:hAnsi="Century Gothic" w:cs="Helvetica"/>
        </w:rPr>
      </w:pPr>
      <w:r w:rsidRPr="00820971">
        <w:rPr>
          <w:rFonts w:ascii="Century Gothic" w:eastAsiaTheme="minorEastAsia" w:hAnsi="Century Gothic" w:cs="Helvetica"/>
        </w:rPr>
        <w:br w:type="page"/>
      </w:r>
    </w:p>
    <w:p w14:paraId="525F1397" w14:textId="4B6B8418" w:rsidR="00D92099" w:rsidRDefault="00D07A71" w:rsidP="00D07A71">
      <w:pPr>
        <w:widowControl w:val="0"/>
        <w:autoSpaceDE w:val="0"/>
        <w:autoSpaceDN w:val="0"/>
        <w:adjustRightInd w:val="0"/>
        <w:rPr>
          <w:ins w:id="298" w:author="Melanie Curtis" w:date="2017-03-22T16:01:00Z"/>
          <w:rFonts w:ascii="Century Gothic" w:eastAsiaTheme="minorEastAsia" w:hAnsi="Century Gothic" w:cs="Helvetica"/>
        </w:rPr>
      </w:pPr>
      <w:r w:rsidRPr="00820971">
        <w:rPr>
          <w:rFonts w:ascii="Century Gothic" w:eastAsiaTheme="minorEastAsia" w:hAnsi="Century Gothic" w:cs="Helvetica"/>
        </w:rPr>
        <w:lastRenderedPageBreak/>
        <w:t>Right on, team</w:t>
      </w:r>
      <w:ins w:id="299" w:author="Melanie Curtis" w:date="2017-03-22T15:59:00Z">
        <w:r w:rsidR="00D92099">
          <w:rPr>
            <w:rFonts w:ascii="Century Gothic" w:eastAsiaTheme="minorEastAsia" w:hAnsi="Century Gothic" w:cs="Helvetica"/>
          </w:rPr>
          <w:t>!</w:t>
        </w:r>
      </w:ins>
      <w:r w:rsidRPr="00820971">
        <w:rPr>
          <w:rFonts w:ascii="Century Gothic" w:eastAsiaTheme="minorEastAsia" w:hAnsi="Century Gothic" w:cs="Helvetica"/>
        </w:rPr>
        <w:t xml:space="preserve"> </w:t>
      </w:r>
      <w:ins w:id="300" w:author="Melanie Curtis" w:date="2017-03-22T16:01:00Z">
        <w:r w:rsidR="00D92099">
          <w:rPr>
            <w:rFonts w:ascii="Century Gothic" w:eastAsiaTheme="minorEastAsia" w:hAnsi="Century Gothic" w:cs="Helvetica"/>
          </w:rPr>
          <w:t xml:space="preserve">Thank you again for supporting me! I hope you got even one new breakthrough for yourself in your life reading this book. </w:t>
        </w:r>
        <w:proofErr w:type="gramStart"/>
        <w:r w:rsidR="00D92099">
          <w:rPr>
            <w:rFonts w:ascii="Century Gothic" w:eastAsiaTheme="minorEastAsia" w:hAnsi="Century Gothic" w:cs="Helvetica"/>
          </w:rPr>
          <w:t>Even better if you got even more.</w:t>
        </w:r>
        <w:proofErr w:type="gramEnd"/>
        <w:r w:rsidR="00D92099">
          <w:rPr>
            <w:rFonts w:ascii="Century Gothic" w:eastAsiaTheme="minorEastAsia" w:hAnsi="Century Gothic" w:cs="Helvetica"/>
          </w:rPr>
          <w:t xml:space="preserve"> </w:t>
        </w:r>
      </w:ins>
    </w:p>
    <w:p w14:paraId="448C0A14" w14:textId="77777777" w:rsidR="00D92099" w:rsidRDefault="00D92099" w:rsidP="00D07A71">
      <w:pPr>
        <w:widowControl w:val="0"/>
        <w:autoSpaceDE w:val="0"/>
        <w:autoSpaceDN w:val="0"/>
        <w:adjustRightInd w:val="0"/>
        <w:rPr>
          <w:ins w:id="301" w:author="Melanie Curtis" w:date="2017-03-22T16:03:00Z"/>
          <w:rFonts w:ascii="Century Gothic" w:eastAsiaTheme="minorEastAsia" w:hAnsi="Century Gothic" w:cs="Helvetica"/>
        </w:rPr>
      </w:pPr>
    </w:p>
    <w:p w14:paraId="227B860B" w14:textId="247F5928" w:rsidR="00D07A71" w:rsidRPr="00820971" w:rsidRDefault="00D92099" w:rsidP="00D07A71">
      <w:pPr>
        <w:widowControl w:val="0"/>
        <w:autoSpaceDE w:val="0"/>
        <w:autoSpaceDN w:val="0"/>
        <w:adjustRightInd w:val="0"/>
        <w:rPr>
          <w:rFonts w:ascii="Century Gothic" w:eastAsiaTheme="minorEastAsia" w:hAnsi="Century Gothic" w:cs="Helvetica"/>
        </w:rPr>
      </w:pPr>
      <w:ins w:id="302" w:author="Melanie Curtis" w:date="2017-03-22T15:59:00Z">
        <w:r>
          <w:rPr>
            <w:rFonts w:ascii="Century Gothic" w:eastAsiaTheme="minorEastAsia" w:hAnsi="Century Gothic" w:cs="Helvetica"/>
          </w:rPr>
          <w:t>P</w:t>
        </w:r>
      </w:ins>
      <w:r w:rsidR="00D07A71" w:rsidRPr="00820971">
        <w:rPr>
          <w:rFonts w:ascii="Century Gothic" w:eastAsiaTheme="minorEastAsia" w:hAnsi="Century Gothic" w:cs="Helvetica"/>
        </w:rPr>
        <w:t>lease say hi or reach out anytime!</w:t>
      </w:r>
      <w:ins w:id="303" w:author="Melanie Curtis" w:date="2017-03-22T15:57:00Z">
        <w:r>
          <w:rPr>
            <w:rFonts w:ascii="Century Gothic" w:eastAsiaTheme="minorEastAsia" w:hAnsi="Century Gothic" w:cs="Helvetica"/>
          </w:rPr>
          <w:t xml:space="preserve"> </w:t>
        </w:r>
      </w:ins>
      <w:ins w:id="304" w:author="Melanie Curtis" w:date="2017-03-22T15:58:00Z">
        <w:r>
          <w:rPr>
            <w:rFonts w:ascii="Century Gothic" w:eastAsiaTheme="minorEastAsia" w:hAnsi="Century Gothic" w:cs="Helvetica"/>
          </w:rPr>
          <w:t>I would genuinely love to connect with you.</w:t>
        </w:r>
      </w:ins>
    </w:p>
    <w:p w14:paraId="19C6E8E4" w14:textId="77777777" w:rsidR="00D07A71" w:rsidRPr="00820971" w:rsidRDefault="00D07A71" w:rsidP="00D07A71">
      <w:pPr>
        <w:widowControl w:val="0"/>
        <w:autoSpaceDE w:val="0"/>
        <w:autoSpaceDN w:val="0"/>
        <w:adjustRightInd w:val="0"/>
        <w:rPr>
          <w:rFonts w:ascii="Century Gothic" w:eastAsiaTheme="minorEastAsia" w:hAnsi="Century Gothic" w:cs="Helvetica"/>
        </w:rPr>
      </w:pPr>
    </w:p>
    <w:p w14:paraId="7EB6D727" w14:textId="14060352" w:rsidR="00D07A71" w:rsidRPr="00820971" w:rsidRDefault="00D07A71" w:rsidP="00D07A71">
      <w:pPr>
        <w:widowControl w:val="0"/>
        <w:autoSpaceDE w:val="0"/>
        <w:autoSpaceDN w:val="0"/>
        <w:adjustRightInd w:val="0"/>
        <w:rPr>
          <w:rFonts w:ascii="Century Gothic" w:eastAsiaTheme="minorEastAsia" w:hAnsi="Century Gothic" w:cs="Helvetica"/>
        </w:rPr>
      </w:pPr>
      <w:r w:rsidRPr="00820971">
        <w:rPr>
          <w:rFonts w:ascii="Century Gothic" w:eastAsiaTheme="minorEastAsia" w:hAnsi="Century Gothic" w:cs="Helvetica"/>
        </w:rPr>
        <w:t xml:space="preserve">Website: </w:t>
      </w:r>
    </w:p>
    <w:p w14:paraId="4768FB50" w14:textId="77777777" w:rsidR="00D07A71" w:rsidRPr="00820971" w:rsidRDefault="00A36B2C" w:rsidP="00D07A71">
      <w:pPr>
        <w:widowControl w:val="0"/>
        <w:autoSpaceDE w:val="0"/>
        <w:autoSpaceDN w:val="0"/>
        <w:adjustRightInd w:val="0"/>
        <w:rPr>
          <w:rFonts w:ascii="Century Gothic" w:eastAsiaTheme="minorEastAsia" w:hAnsi="Century Gothic" w:cs="Helvetica"/>
        </w:rPr>
      </w:pPr>
      <w:hyperlink r:id="rId12" w:history="1">
        <w:r w:rsidR="00D07A71" w:rsidRPr="00820971">
          <w:rPr>
            <w:rFonts w:ascii="Century Gothic" w:eastAsiaTheme="minorEastAsia" w:hAnsi="Century Gothic" w:cs="Helvetica"/>
            <w:color w:val="386EFF"/>
            <w:u w:val="single" w:color="386EFF"/>
          </w:rPr>
          <w:t>http://melaniecurtis.com</w:t>
        </w:r>
      </w:hyperlink>
    </w:p>
    <w:p w14:paraId="219CDC94" w14:textId="77777777" w:rsidR="00D07A71" w:rsidRPr="00820971" w:rsidRDefault="00D07A71" w:rsidP="00D07A71">
      <w:pPr>
        <w:widowControl w:val="0"/>
        <w:autoSpaceDE w:val="0"/>
        <w:autoSpaceDN w:val="0"/>
        <w:adjustRightInd w:val="0"/>
        <w:rPr>
          <w:rFonts w:ascii="Century Gothic" w:eastAsiaTheme="minorEastAsia" w:hAnsi="Century Gothic" w:cs="Helvetica"/>
        </w:rPr>
      </w:pPr>
    </w:p>
    <w:p w14:paraId="217E078D" w14:textId="4CC10265" w:rsidR="00D07A71" w:rsidRPr="00820971" w:rsidRDefault="00D07A71" w:rsidP="00D07A71">
      <w:pPr>
        <w:widowControl w:val="0"/>
        <w:autoSpaceDE w:val="0"/>
        <w:autoSpaceDN w:val="0"/>
        <w:adjustRightInd w:val="0"/>
        <w:rPr>
          <w:rFonts w:ascii="Century Gothic" w:eastAsiaTheme="minorEastAsia" w:hAnsi="Century Gothic" w:cs="Helvetica"/>
          <w:u w:color="386EFF"/>
        </w:rPr>
      </w:pPr>
      <w:r w:rsidRPr="00820971">
        <w:rPr>
          <w:rFonts w:ascii="Century Gothic" w:eastAsiaTheme="minorEastAsia" w:hAnsi="Century Gothic" w:cs="Helvetica"/>
        </w:rPr>
        <w:t xml:space="preserve">Facebook: </w:t>
      </w:r>
      <w:r w:rsidR="005C616F" w:rsidRPr="00820971">
        <w:rPr>
          <w:rFonts w:ascii="Century Gothic" w:eastAsiaTheme="minorEastAsia" w:hAnsi="Century Gothic" w:cs="Helvetica"/>
          <w:u w:color="386EFF"/>
        </w:rPr>
        <w:t xml:space="preserve">http://www.facebook.com/melanie.curtis.37/ </w:t>
      </w:r>
    </w:p>
    <w:p w14:paraId="39F917FE" w14:textId="77777777" w:rsidR="00D07A71" w:rsidRPr="00820971" w:rsidRDefault="00D07A71" w:rsidP="00D07A71">
      <w:pPr>
        <w:rPr>
          <w:rFonts w:ascii="Century Gothic" w:eastAsiaTheme="minorEastAsia" w:hAnsi="Century Gothic" w:cs="Helvetica"/>
        </w:rPr>
      </w:pPr>
    </w:p>
    <w:p w14:paraId="35F4CD95" w14:textId="77777777" w:rsidR="00D07A71" w:rsidRPr="00820971" w:rsidRDefault="00D07A71" w:rsidP="00D07A71">
      <w:pPr>
        <w:rPr>
          <w:rFonts w:ascii="Century Gothic" w:eastAsiaTheme="minorEastAsia" w:hAnsi="Century Gothic" w:cs="Helvetica"/>
        </w:rPr>
      </w:pPr>
      <w:r w:rsidRPr="00820971">
        <w:rPr>
          <w:rFonts w:ascii="Century Gothic" w:eastAsiaTheme="minorEastAsia" w:hAnsi="Century Gothic" w:cs="Helvetica"/>
        </w:rPr>
        <w:t xml:space="preserve">Email: </w:t>
      </w:r>
    </w:p>
    <w:p w14:paraId="6C25E5C2" w14:textId="0C84DED7" w:rsidR="00881D3F" w:rsidRPr="00820971" w:rsidRDefault="00A36B2C" w:rsidP="00D07A71">
      <w:pPr>
        <w:rPr>
          <w:rFonts w:ascii="Century Gothic" w:eastAsiaTheme="minorEastAsia" w:hAnsi="Century Gothic" w:cs="Helvetica"/>
        </w:rPr>
      </w:pPr>
      <w:hyperlink r:id="rId13" w:history="1">
        <w:r w:rsidR="00D07A71" w:rsidRPr="00820971">
          <w:rPr>
            <w:rFonts w:ascii="Century Gothic" w:eastAsiaTheme="minorEastAsia" w:hAnsi="Century Gothic" w:cs="Helvetica"/>
            <w:color w:val="386EFF"/>
            <w:u w:val="single" w:color="386EFF"/>
          </w:rPr>
          <w:t>mel@melaniecurtis.com</w:t>
        </w:r>
      </w:hyperlink>
    </w:p>
    <w:p w14:paraId="3C889877" w14:textId="5A890B48" w:rsidR="00E32025" w:rsidRDefault="00E32025">
      <w:pPr>
        <w:rPr>
          <w:rFonts w:ascii="Century Gothic" w:eastAsiaTheme="minorEastAsia" w:hAnsi="Century Gothic" w:cs="Helvetica"/>
        </w:rPr>
      </w:pPr>
      <w:r>
        <w:rPr>
          <w:rFonts w:ascii="Century Gothic" w:eastAsiaTheme="minorEastAsia" w:hAnsi="Century Gothic" w:cs="Helvetica"/>
        </w:rPr>
        <w:br w:type="page"/>
      </w:r>
    </w:p>
    <w:p w14:paraId="5682BEA5" w14:textId="4E6AA643" w:rsidR="00E32025" w:rsidRDefault="0047571F" w:rsidP="00E32025">
      <w:pPr>
        <w:rPr>
          <w:ins w:id="305" w:author="Melanie Curtis" w:date="2017-03-22T15:52:00Z"/>
          <w:rFonts w:ascii="Century Gothic" w:eastAsiaTheme="minorEastAsia" w:hAnsi="Century Gothic" w:cs="Helvetica"/>
        </w:rPr>
      </w:pPr>
      <w:ins w:id="306" w:author="Melanie Curtis" w:date="2017-03-22T15:52:00Z">
        <w:r>
          <w:rPr>
            <w:rFonts w:ascii="Century Gothic" w:eastAsiaTheme="minorEastAsia" w:hAnsi="Century Gothic" w:cs="Helvetica"/>
          </w:rPr>
          <w:lastRenderedPageBreak/>
          <w:t>ACKNOWLEDGEMENT</w:t>
        </w:r>
      </w:ins>
    </w:p>
    <w:p w14:paraId="4FB784B3" w14:textId="77777777" w:rsidR="0047571F" w:rsidRPr="00820971" w:rsidRDefault="0047571F" w:rsidP="00E32025">
      <w:pPr>
        <w:rPr>
          <w:rFonts w:ascii="Century Gothic" w:eastAsiaTheme="minorEastAsia" w:hAnsi="Century Gothic" w:cs="Helvetica"/>
        </w:rPr>
      </w:pPr>
    </w:p>
    <w:p w14:paraId="5F4DD0E4" w14:textId="7FC0894D" w:rsidR="00E32025" w:rsidRDefault="00E32025" w:rsidP="00E32025">
      <w:pPr>
        <w:rPr>
          <w:rFonts w:ascii="Century Gothic" w:eastAsiaTheme="minorEastAsia" w:hAnsi="Century Gothic" w:cs="Helvetica"/>
        </w:rPr>
      </w:pPr>
      <w:r w:rsidRPr="00820971">
        <w:rPr>
          <w:rFonts w:ascii="Century Gothic" w:eastAsiaTheme="minorEastAsia" w:hAnsi="Century Gothic" w:cs="Helvetica"/>
        </w:rPr>
        <w:t>Full kudos to my lovely and epic assistant, Judy Brown-Steele, who rides the wave of my creativity like a boss and has helped me corral it into growth and contribution beyond what I could ever have done myself. Thank you, Judy</w:t>
      </w:r>
      <w:ins w:id="307" w:author="Melanie Curtis" w:date="2017-03-22T15:52:00Z">
        <w:r w:rsidR="0047571F">
          <w:rPr>
            <w:rFonts w:ascii="Century Gothic" w:eastAsiaTheme="minorEastAsia" w:hAnsi="Century Gothic" w:cs="Helvetica"/>
          </w:rPr>
          <w:t>!</w:t>
        </w:r>
      </w:ins>
      <w:r w:rsidRPr="00820971">
        <w:rPr>
          <w:rFonts w:ascii="Century Gothic" w:eastAsiaTheme="minorEastAsia" w:hAnsi="Century Gothic" w:cs="Helvetica"/>
        </w:rPr>
        <w:t xml:space="preserve"> And FYI, Judy is on her way to becoming a massive star on the stage and screen. Whenever you have the opportunity to go see her in any performance… do it.</w:t>
      </w:r>
    </w:p>
    <w:p w14:paraId="382D2D2C" w14:textId="77777777" w:rsidR="00E32025" w:rsidRDefault="00E32025">
      <w:pPr>
        <w:rPr>
          <w:rFonts w:ascii="Century Gothic" w:eastAsiaTheme="minorEastAsia" w:hAnsi="Century Gothic" w:cs="Helvetica"/>
        </w:rPr>
      </w:pPr>
      <w:r>
        <w:rPr>
          <w:rFonts w:ascii="Century Gothic" w:eastAsiaTheme="minorEastAsia" w:hAnsi="Century Gothic" w:cs="Helvetica"/>
        </w:rPr>
        <w:br w:type="page"/>
      </w:r>
    </w:p>
    <w:p w14:paraId="6C9AD45E" w14:textId="77777777" w:rsidR="00E32025" w:rsidRPr="00820971" w:rsidRDefault="00E32025" w:rsidP="00E32025">
      <w:pPr>
        <w:rPr>
          <w:rFonts w:ascii="Century Gothic" w:hAnsi="Century Gothic"/>
          <w:b/>
          <w:sz w:val="32"/>
          <w:szCs w:val="32"/>
        </w:rPr>
      </w:pPr>
    </w:p>
    <w:p w14:paraId="49E9B175" w14:textId="77777777" w:rsidR="00E32025" w:rsidRPr="00820971" w:rsidRDefault="00E32025" w:rsidP="00D07A71">
      <w:pPr>
        <w:rPr>
          <w:rFonts w:ascii="Century Gothic" w:eastAsiaTheme="minorEastAsia" w:hAnsi="Century Gothic" w:cs="Roboto-Light"/>
          <w:color w:val="262626"/>
        </w:rPr>
      </w:pPr>
    </w:p>
    <w:p w14:paraId="5210F827" w14:textId="29DF8EED" w:rsidR="00881D3F" w:rsidRPr="00820971" w:rsidRDefault="00451500" w:rsidP="00D07A71">
      <w:pPr>
        <w:rPr>
          <w:rFonts w:ascii="Century Gothic" w:eastAsiaTheme="minorEastAsia" w:hAnsi="Century Gothic" w:cs="Roboto-Light"/>
          <w:color w:val="262626"/>
        </w:rPr>
      </w:pPr>
      <w:r>
        <w:rPr>
          <w:rFonts w:ascii="Century Gothic" w:eastAsiaTheme="minorEastAsia" w:hAnsi="Century Gothic" w:cs="Roboto-Light"/>
          <w:noProof/>
          <w:color w:val="262626"/>
        </w:rPr>
        <w:drawing>
          <wp:inline distT="0" distB="0" distL="0" distR="0" wp14:anchorId="007AD78B" wp14:editId="53FCCDEF">
            <wp:extent cx="2286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1.jpg"/>
                    <pic:cNvPicPr/>
                  </pic:nvPicPr>
                  <pic:blipFill>
                    <a:blip r:embed="rId14">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inline>
        </w:drawing>
      </w:r>
    </w:p>
    <w:p w14:paraId="3F7C6BBE" w14:textId="77777777" w:rsidR="00E32025" w:rsidRDefault="00E32025">
      <w:pPr>
        <w:rPr>
          <w:rFonts w:ascii="Century Gothic" w:eastAsiaTheme="minorEastAsia" w:hAnsi="Century Gothic" w:cs="Roboto-Light"/>
          <w:color w:val="262626"/>
        </w:rPr>
      </w:pPr>
      <w:r>
        <w:rPr>
          <w:rFonts w:ascii="Century Gothic" w:eastAsiaTheme="minorEastAsia" w:hAnsi="Century Gothic" w:cs="Roboto-Light"/>
          <w:color w:val="262626"/>
        </w:rPr>
        <w:br w:type="page"/>
      </w:r>
    </w:p>
    <w:p w14:paraId="6B0D9F80" w14:textId="769C7C58" w:rsidR="0047571F" w:rsidRDefault="0047571F" w:rsidP="00D07A71">
      <w:pPr>
        <w:rPr>
          <w:ins w:id="308" w:author="Melanie Curtis" w:date="2017-03-22T15:55:00Z"/>
          <w:rFonts w:ascii="Century Gothic" w:eastAsiaTheme="minorEastAsia" w:hAnsi="Century Gothic" w:cs="Roboto-Light"/>
          <w:color w:val="262626"/>
        </w:rPr>
      </w:pPr>
      <w:ins w:id="309" w:author="Melanie Curtis" w:date="2017-03-22T15:55:00Z">
        <w:r>
          <w:rPr>
            <w:rFonts w:ascii="Century Gothic" w:eastAsiaTheme="minorEastAsia" w:hAnsi="Century Gothic" w:cs="Roboto-Light"/>
            <w:color w:val="262626"/>
          </w:rPr>
          <w:lastRenderedPageBreak/>
          <w:t>ABOUT THE AUTHOR</w:t>
        </w:r>
      </w:ins>
    </w:p>
    <w:p w14:paraId="04ACDCBA" w14:textId="77777777" w:rsidR="0047571F" w:rsidRDefault="0047571F" w:rsidP="00D07A71">
      <w:pPr>
        <w:rPr>
          <w:ins w:id="310" w:author="Melanie Curtis" w:date="2017-03-22T15:55:00Z"/>
          <w:rFonts w:ascii="Century Gothic" w:eastAsiaTheme="minorEastAsia" w:hAnsi="Century Gothic" w:cs="Roboto-Light"/>
          <w:color w:val="262626"/>
        </w:rPr>
      </w:pPr>
    </w:p>
    <w:p w14:paraId="6D99D083" w14:textId="3B3429CC" w:rsidR="00451500" w:rsidRDefault="00D07A71" w:rsidP="00D07A71">
      <w:pPr>
        <w:rPr>
          <w:rFonts w:ascii="Century Gothic" w:eastAsiaTheme="minorEastAsia" w:hAnsi="Century Gothic" w:cs="Roboto-Light"/>
          <w:color w:val="262626"/>
        </w:rPr>
      </w:pPr>
      <w:r w:rsidRPr="00820971">
        <w:rPr>
          <w:rFonts w:ascii="Century Gothic" w:eastAsiaTheme="minorEastAsia" w:hAnsi="Century Gothic" w:cs="Roboto-Light"/>
          <w:color w:val="262626"/>
        </w:rPr>
        <w:t>Melanie Curtis</w:t>
      </w:r>
      <w:r w:rsidR="006473F3" w:rsidRPr="00820971">
        <w:rPr>
          <w:rFonts w:ascii="Century Gothic" w:eastAsiaTheme="minorEastAsia" w:hAnsi="Century Gothic" w:cs="Roboto-Light"/>
          <w:color w:val="262626"/>
        </w:rPr>
        <w:t xml:space="preserve"> is a</w:t>
      </w:r>
      <w:r w:rsidRPr="00820971">
        <w:rPr>
          <w:rFonts w:ascii="Century Gothic" w:eastAsiaTheme="minorEastAsia" w:hAnsi="Century Gothic" w:cs="Roboto-Light"/>
          <w:color w:val="262626"/>
        </w:rPr>
        <w:t xml:space="preserve"> coach, speaker,</w:t>
      </w:r>
      <w:r w:rsidR="005C616F" w:rsidRPr="00820971">
        <w:rPr>
          <w:rFonts w:ascii="Century Gothic" w:eastAsiaTheme="minorEastAsia" w:hAnsi="Century Gothic" w:cs="Roboto-Light"/>
          <w:color w:val="262626"/>
        </w:rPr>
        <w:t xml:space="preserve"> author, entrepreneur</w:t>
      </w:r>
      <w:r w:rsidR="006473F3" w:rsidRPr="00820971">
        <w:rPr>
          <w:rFonts w:ascii="Century Gothic" w:eastAsiaTheme="minorEastAsia" w:hAnsi="Century Gothic" w:cs="Roboto-Light"/>
          <w:color w:val="262626"/>
        </w:rPr>
        <w:t>, professional skydiver, mini</w:t>
      </w:r>
      <w:ins w:id="311" w:author="Melanie Curtis" w:date="2017-03-22T15:56:00Z">
        <w:r w:rsidR="00AB62A6">
          <w:rPr>
            <w:rFonts w:ascii="Century Gothic" w:eastAsiaTheme="minorEastAsia" w:hAnsi="Century Gothic" w:cs="Roboto-Light"/>
            <w:color w:val="262626"/>
          </w:rPr>
          <w:t>-</w:t>
        </w:r>
      </w:ins>
      <w:del w:id="312" w:author="Melanie Curtis" w:date="2017-03-22T15:56:00Z">
        <w:r w:rsidR="006473F3" w:rsidRPr="00820971" w:rsidDel="00AB62A6">
          <w:rPr>
            <w:rFonts w:ascii="Century Gothic" w:eastAsiaTheme="minorEastAsia" w:hAnsi="Century Gothic" w:cs="Roboto-Light"/>
            <w:color w:val="262626"/>
          </w:rPr>
          <w:delText xml:space="preserve"> </w:delText>
        </w:r>
      </w:del>
      <w:r w:rsidR="006473F3" w:rsidRPr="00820971">
        <w:rPr>
          <w:rFonts w:ascii="Century Gothic" w:eastAsiaTheme="minorEastAsia" w:hAnsi="Century Gothic" w:cs="Roboto-Light"/>
          <w:color w:val="262626"/>
        </w:rPr>
        <w:t>spoof</w:t>
      </w:r>
      <w:ins w:id="313" w:author="Melanie Curtis" w:date="2017-03-22T15:56:00Z">
        <w:r w:rsidR="00AB62A6">
          <w:rPr>
            <w:rFonts w:ascii="Century Gothic" w:eastAsiaTheme="minorEastAsia" w:hAnsi="Century Gothic" w:cs="Roboto-Light"/>
            <w:color w:val="262626"/>
          </w:rPr>
          <w:t>-</w:t>
        </w:r>
      </w:ins>
      <w:del w:id="314" w:author="Melanie Curtis" w:date="2017-03-22T15:56:00Z">
        <w:r w:rsidR="006473F3" w:rsidRPr="00820971" w:rsidDel="00AB62A6">
          <w:rPr>
            <w:rFonts w:ascii="Century Gothic" w:eastAsiaTheme="minorEastAsia" w:hAnsi="Century Gothic" w:cs="Roboto-Light"/>
            <w:color w:val="262626"/>
          </w:rPr>
          <w:delText xml:space="preserve"> </w:delText>
        </w:r>
      </w:del>
      <w:proofErr w:type="gramStart"/>
      <w:r w:rsidR="006473F3" w:rsidRPr="00820971">
        <w:rPr>
          <w:rFonts w:ascii="Century Gothic" w:eastAsiaTheme="minorEastAsia" w:hAnsi="Century Gothic" w:cs="Roboto-Light"/>
          <w:color w:val="262626"/>
        </w:rPr>
        <w:t>movie maker</w:t>
      </w:r>
      <w:proofErr w:type="gramEnd"/>
      <w:r w:rsidR="006473F3" w:rsidRPr="00820971">
        <w:rPr>
          <w:rFonts w:ascii="Century Gothic" w:eastAsiaTheme="minorEastAsia" w:hAnsi="Century Gothic" w:cs="Roboto-Light"/>
          <w:color w:val="262626"/>
        </w:rPr>
        <w:t>, and lover of comedy, growth, and people</w:t>
      </w:r>
      <w:r w:rsidR="005C616F" w:rsidRPr="00820971">
        <w:rPr>
          <w:rFonts w:ascii="Century Gothic" w:eastAsiaTheme="minorEastAsia" w:hAnsi="Century Gothic" w:cs="Roboto-Light"/>
          <w:color w:val="262626"/>
        </w:rPr>
        <w:t xml:space="preserve">. </w:t>
      </w:r>
      <w:r w:rsidR="006473F3" w:rsidRPr="00820971">
        <w:rPr>
          <w:rFonts w:ascii="Century Gothic" w:eastAsiaTheme="minorEastAsia" w:hAnsi="Century Gothic" w:cs="Roboto-Light"/>
          <w:color w:val="262626"/>
        </w:rPr>
        <w:t xml:space="preserve">Melanie has over 10,000 skydives, has traveled around the </w:t>
      </w:r>
      <w:ins w:id="315" w:author="Melanie Curtis" w:date="2017-03-22T15:53:00Z">
        <w:r w:rsidR="0047571F">
          <w:rPr>
            <w:rFonts w:ascii="Century Gothic" w:eastAsiaTheme="minorEastAsia" w:hAnsi="Century Gothic" w:cs="Roboto-Light"/>
            <w:color w:val="262626"/>
          </w:rPr>
          <w:t>world</w:t>
        </w:r>
        <w:r w:rsidR="0047571F" w:rsidRPr="00820971">
          <w:rPr>
            <w:rFonts w:ascii="Century Gothic" w:eastAsiaTheme="minorEastAsia" w:hAnsi="Century Gothic" w:cs="Roboto-Light"/>
            <w:color w:val="262626"/>
          </w:rPr>
          <w:t xml:space="preserve"> </w:t>
        </w:r>
      </w:ins>
      <w:r w:rsidR="005C616F" w:rsidRPr="00820971">
        <w:rPr>
          <w:rFonts w:ascii="Century Gothic" w:eastAsiaTheme="minorEastAsia" w:hAnsi="Century Gothic" w:cs="Roboto-Light"/>
          <w:color w:val="262626"/>
        </w:rPr>
        <w:t>coaching thousands of people, collecting insigh</w:t>
      </w:r>
      <w:r w:rsidR="001C2E02" w:rsidRPr="00820971">
        <w:rPr>
          <w:rFonts w:ascii="Century Gothic" w:eastAsiaTheme="minorEastAsia" w:hAnsi="Century Gothic" w:cs="Roboto-Light"/>
          <w:color w:val="262626"/>
        </w:rPr>
        <w:t xml:space="preserve">ts, inspiration, and </w:t>
      </w:r>
      <w:ins w:id="316" w:author="Microsoft Office User" w:date="2017-03-20T10:29:00Z">
        <w:r w:rsidR="00BC16DE" w:rsidRPr="00820971">
          <w:rPr>
            <w:rFonts w:ascii="Century Gothic" w:eastAsiaTheme="minorEastAsia" w:hAnsi="Century Gothic" w:cs="Roboto-Light"/>
            <w:color w:val="262626"/>
          </w:rPr>
          <w:t>oh</w:t>
        </w:r>
      </w:ins>
      <w:ins w:id="317" w:author="Melanie Curtis" w:date="2017-03-22T15:53:00Z">
        <w:r w:rsidR="0047571F">
          <w:rPr>
            <w:rFonts w:ascii="Century Gothic" w:eastAsiaTheme="minorEastAsia" w:hAnsi="Century Gothic" w:cs="Roboto-Light"/>
            <w:color w:val="262626"/>
          </w:rPr>
          <w:t xml:space="preserve"> </w:t>
        </w:r>
      </w:ins>
      <w:ins w:id="318" w:author="Microsoft Office User" w:date="2017-03-20T10:30:00Z">
        <w:r w:rsidR="00BC16DE" w:rsidRPr="00820971">
          <w:rPr>
            <w:rFonts w:ascii="Century Gothic" w:eastAsiaTheme="minorEastAsia" w:hAnsi="Century Gothic" w:cs="Roboto-Light"/>
            <w:color w:val="262626"/>
          </w:rPr>
          <w:t>so</w:t>
        </w:r>
      </w:ins>
      <w:ins w:id="319" w:author="Melanie Curtis" w:date="2017-03-22T15:53:00Z">
        <w:r w:rsidR="0047571F">
          <w:rPr>
            <w:rFonts w:ascii="Century Gothic" w:eastAsiaTheme="minorEastAsia" w:hAnsi="Century Gothic" w:cs="Roboto-Light"/>
            <w:color w:val="262626"/>
          </w:rPr>
          <w:t xml:space="preserve"> </w:t>
        </w:r>
      </w:ins>
      <w:r w:rsidR="001C2E02" w:rsidRPr="00820971">
        <w:rPr>
          <w:rFonts w:ascii="Century Gothic" w:eastAsiaTheme="minorEastAsia" w:hAnsi="Century Gothic" w:cs="Roboto-Light"/>
          <w:color w:val="262626"/>
        </w:rPr>
        <w:t>much comedy along the way</w:t>
      </w:r>
      <w:r w:rsidR="005C616F" w:rsidRPr="00820971">
        <w:rPr>
          <w:rFonts w:ascii="Century Gothic" w:eastAsiaTheme="minorEastAsia" w:hAnsi="Century Gothic" w:cs="Roboto-Light"/>
          <w:color w:val="262626"/>
        </w:rPr>
        <w:t>.</w:t>
      </w:r>
      <w:r w:rsidR="001C2E02" w:rsidRPr="00820971">
        <w:rPr>
          <w:rFonts w:ascii="Century Gothic" w:eastAsiaTheme="minorEastAsia" w:hAnsi="Century Gothic" w:cs="Roboto-Light"/>
          <w:color w:val="262626"/>
        </w:rPr>
        <w:t xml:space="preserve"> Melanie has made it her life’s work to </w:t>
      </w:r>
      <w:r w:rsidR="00892BC7" w:rsidRPr="00820971">
        <w:rPr>
          <w:rFonts w:ascii="Century Gothic" w:eastAsiaTheme="minorEastAsia" w:hAnsi="Century Gothic" w:cs="Roboto-Light"/>
          <w:color w:val="262626"/>
        </w:rPr>
        <w:t xml:space="preserve">live fiercely by her chosen values, to lead by raw and real example, to </w:t>
      </w:r>
      <w:r w:rsidR="001C2E02" w:rsidRPr="00820971">
        <w:rPr>
          <w:rFonts w:ascii="Century Gothic" w:eastAsiaTheme="minorEastAsia" w:hAnsi="Century Gothic" w:cs="Roboto-Light"/>
          <w:color w:val="262626"/>
        </w:rPr>
        <w:t>connect deeply with others</w:t>
      </w:r>
      <w:r w:rsidR="00892BC7" w:rsidRPr="00820971">
        <w:rPr>
          <w:rFonts w:ascii="Century Gothic" w:eastAsiaTheme="minorEastAsia" w:hAnsi="Century Gothic" w:cs="Roboto-Light"/>
          <w:color w:val="262626"/>
        </w:rPr>
        <w:t xml:space="preserve">, and to find the </w:t>
      </w:r>
      <w:r w:rsidR="00451500">
        <w:rPr>
          <w:rFonts w:ascii="Century Gothic" w:eastAsiaTheme="minorEastAsia" w:hAnsi="Century Gothic" w:cs="Roboto-Light"/>
          <w:color w:val="262626"/>
        </w:rPr>
        <w:t>hilarity and love</w:t>
      </w:r>
      <w:r w:rsidR="00892BC7" w:rsidRPr="00820971">
        <w:rPr>
          <w:rFonts w:ascii="Century Gothic" w:eastAsiaTheme="minorEastAsia" w:hAnsi="Century Gothic" w:cs="Roboto-Light"/>
          <w:color w:val="262626"/>
        </w:rPr>
        <w:t xml:space="preserve"> at every single turn</w:t>
      </w:r>
      <w:r w:rsidR="00451500">
        <w:rPr>
          <w:rFonts w:ascii="Century Gothic" w:eastAsiaTheme="minorEastAsia" w:hAnsi="Century Gothic" w:cs="Roboto-Light"/>
          <w:color w:val="262626"/>
        </w:rPr>
        <w:t xml:space="preserve"> of this exceptional adventure we’re all sharing</w:t>
      </w:r>
      <w:r w:rsidR="00892BC7" w:rsidRPr="00820971">
        <w:rPr>
          <w:rFonts w:ascii="Century Gothic" w:eastAsiaTheme="minorEastAsia" w:hAnsi="Century Gothic" w:cs="Roboto-Light"/>
          <w:color w:val="262626"/>
        </w:rPr>
        <w:t xml:space="preserve">. </w:t>
      </w:r>
    </w:p>
    <w:p w14:paraId="16747635" w14:textId="77777777" w:rsidR="00451500" w:rsidRDefault="00451500" w:rsidP="00D07A71">
      <w:pPr>
        <w:rPr>
          <w:rFonts w:ascii="Century Gothic" w:eastAsiaTheme="minorEastAsia" w:hAnsi="Century Gothic" w:cs="Roboto-Light"/>
          <w:color w:val="262626"/>
        </w:rPr>
      </w:pPr>
    </w:p>
    <w:p w14:paraId="0ACA90BF" w14:textId="16C6FE11" w:rsidR="00D07A71" w:rsidRPr="00820971" w:rsidRDefault="00594EDC" w:rsidP="00D07A71">
      <w:pPr>
        <w:rPr>
          <w:rFonts w:ascii="Century Gothic" w:hAnsi="Century Gothic" w:cs="Times New Roman"/>
        </w:rPr>
      </w:pPr>
      <w:r w:rsidRPr="00820971">
        <w:rPr>
          <w:rFonts w:ascii="Century Gothic" w:eastAsiaTheme="minorEastAsia" w:hAnsi="Century Gothic" w:cs="Roboto-Light"/>
          <w:color w:val="262626"/>
        </w:rPr>
        <w:t>(</w:t>
      </w:r>
      <w:r w:rsidR="00451500">
        <w:rPr>
          <w:rFonts w:ascii="Century Gothic" w:eastAsiaTheme="minorEastAsia" w:hAnsi="Century Gothic" w:cs="Roboto-Light"/>
          <w:color w:val="262626"/>
        </w:rPr>
        <w:t>Life is so good</w:t>
      </w:r>
      <w:r w:rsidR="00892BC7" w:rsidRPr="00820971">
        <w:rPr>
          <w:rFonts w:ascii="Century Gothic" w:eastAsiaTheme="minorEastAsia" w:hAnsi="Century Gothic" w:cs="Roboto-Light"/>
          <w:color w:val="262626"/>
        </w:rPr>
        <w:t xml:space="preserve">. I’m </w:t>
      </w:r>
      <w:r w:rsidRPr="00820971">
        <w:rPr>
          <w:rFonts w:ascii="Century Gothic" w:eastAsiaTheme="minorEastAsia" w:hAnsi="Century Gothic" w:cs="Roboto-Light"/>
          <w:color w:val="262626"/>
        </w:rPr>
        <w:t xml:space="preserve">so </w:t>
      </w:r>
      <w:r w:rsidR="00451500">
        <w:rPr>
          <w:rFonts w:ascii="Century Gothic" w:eastAsiaTheme="minorEastAsia" w:hAnsi="Century Gothic" w:cs="Roboto-Light"/>
          <w:color w:val="262626"/>
        </w:rPr>
        <w:t xml:space="preserve">glad and </w:t>
      </w:r>
      <w:r w:rsidRPr="00820971">
        <w:rPr>
          <w:rFonts w:ascii="Century Gothic" w:eastAsiaTheme="minorEastAsia" w:hAnsi="Century Gothic" w:cs="Roboto-Light"/>
          <w:color w:val="262626"/>
        </w:rPr>
        <w:t xml:space="preserve">grateful </w:t>
      </w:r>
      <w:r w:rsidR="00892BC7" w:rsidRPr="00820971">
        <w:rPr>
          <w:rFonts w:ascii="Century Gothic" w:eastAsiaTheme="minorEastAsia" w:hAnsi="Century Gothic" w:cs="Roboto-Light"/>
          <w:color w:val="262626"/>
        </w:rPr>
        <w:t>you’re in mine.</w:t>
      </w:r>
      <w:r w:rsidR="00451500">
        <w:rPr>
          <w:rFonts w:ascii="Century Gothic" w:eastAsiaTheme="minorEastAsia" w:hAnsi="Century Gothic" w:cs="Roboto-Light"/>
          <w:color w:val="262626"/>
        </w:rPr>
        <w:t xml:space="preserve"> </w:t>
      </w:r>
      <w:ins w:id="320" w:author="Melanie Curtis" w:date="2017-03-22T15:54:00Z">
        <w:r w:rsidR="0047571F">
          <w:rPr>
            <w:rFonts w:ascii="Century Gothic" w:eastAsiaTheme="minorEastAsia" w:hAnsi="Century Gothic" w:cs="Roboto-Light"/>
            <w:color w:val="262626"/>
          </w:rPr>
          <w:t xml:space="preserve">Thank you again! </w:t>
        </w:r>
      </w:ins>
      <w:r w:rsidR="00451500">
        <w:rPr>
          <w:rFonts w:ascii="Century Gothic" w:eastAsiaTheme="minorEastAsia" w:hAnsi="Century Gothic" w:cs="Roboto-Light"/>
          <w:color w:val="262626"/>
        </w:rPr>
        <w:t>XO Mel</w:t>
      </w:r>
      <w:r w:rsidRPr="00820971">
        <w:rPr>
          <w:rFonts w:ascii="Century Gothic" w:eastAsiaTheme="minorEastAsia" w:hAnsi="Century Gothic" w:cs="Roboto-Light"/>
          <w:color w:val="262626"/>
        </w:rPr>
        <w:t>)</w:t>
      </w:r>
    </w:p>
    <w:sectPr w:rsidR="00D07A71" w:rsidRPr="00820971" w:rsidSect="004E0DBD">
      <w:pgSz w:w="7200" w:h="10080"/>
      <w:pgMar w:top="1080" w:right="1800" w:bottom="108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92EE90" w14:textId="77777777" w:rsidR="008D7B54" w:rsidRDefault="008D7B54" w:rsidP="00691B3C">
      <w:r>
        <w:separator/>
      </w:r>
    </w:p>
  </w:endnote>
  <w:endnote w:type="continuationSeparator" w:id="0">
    <w:p w14:paraId="076E21A7" w14:textId="77777777" w:rsidR="008D7B54" w:rsidRDefault="008D7B54" w:rsidP="00691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Neue Light">
    <w:panose1 w:val="02000403000000020004"/>
    <w:charset w:val="00"/>
    <w:family w:val="auto"/>
    <w:pitch w:val="variable"/>
    <w:sig w:usb0="A00002FF" w:usb1="5000205B" w:usb2="00000002" w:usb3="00000000" w:csb0="00000007"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Jenna Sue">
    <w:altName w:val="Cambria"/>
    <w:charset w:val="00"/>
    <w:family w:val="auto"/>
    <w:pitch w:val="variable"/>
    <w:sig w:usb0="80000023" w:usb1="00000048" w:usb2="00000000" w:usb3="00000000" w:csb0="00000001" w:csb1="00000000"/>
  </w:font>
  <w:font w:name="Arial Unicode MS">
    <w:panose1 w:val="020B0604020202020204"/>
    <w:charset w:val="4E"/>
    <w:family w:val="auto"/>
    <w:pitch w:val="variable"/>
    <w:sig w:usb0="00000001" w:usb1="08070000" w:usb2="00000010" w:usb3="00000000" w:csb0="00020000" w:csb1="00000000"/>
  </w:font>
  <w:font w:name="Monaco">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Gothic">
    <w:panose1 w:val="020B0502020202020204"/>
    <w:charset w:val="00"/>
    <w:family w:val="auto"/>
    <w:pitch w:val="variable"/>
    <w:sig w:usb0="00000287" w:usb1="00000000" w:usb2="00000000" w:usb3="00000000" w:csb0="0000009F" w:csb1="00000000"/>
  </w:font>
  <w:font w:name="Merriweather-Regular">
    <w:altName w:val="Cambria"/>
    <w:panose1 w:val="00000000000000000000"/>
    <w:charset w:val="00"/>
    <w:family w:val="auto"/>
    <w:notTrueType/>
    <w:pitch w:val="default"/>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pple Chancery">
    <w:panose1 w:val="03020702040506060504"/>
    <w:charset w:val="00"/>
    <w:family w:val="auto"/>
    <w:pitch w:val="variable"/>
    <w:sig w:usb0="80000067" w:usb1="00000003" w:usb2="00000000" w:usb3="00000000" w:csb0="000001F3" w:csb1="00000000"/>
  </w:font>
  <w:font w:name="Verdana">
    <w:panose1 w:val="020B0604030504040204"/>
    <w:charset w:val="00"/>
    <w:family w:val="auto"/>
    <w:pitch w:val="variable"/>
    <w:sig w:usb0="00000003" w:usb1="00000000" w:usb2="00000000" w:usb3="00000000" w:csb0="00000001" w:csb1="00000000"/>
  </w:font>
  <w:font w:name="Roboto-Light">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2B18B" w14:textId="77777777" w:rsidR="008D7B54" w:rsidRDefault="008D7B54" w:rsidP="00691B3C">
      <w:r>
        <w:separator/>
      </w:r>
    </w:p>
  </w:footnote>
  <w:footnote w:type="continuationSeparator" w:id="0">
    <w:p w14:paraId="3A480D69" w14:textId="77777777" w:rsidR="008D7B54" w:rsidRDefault="008D7B54" w:rsidP="00691B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3A301" w14:textId="587C760C" w:rsidR="008D7B54" w:rsidRDefault="008D7B54" w:rsidP="003448E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832AC" w14:textId="64B742D4" w:rsidR="008D7B54" w:rsidRDefault="008D7B54" w:rsidP="00D66907">
    <w:pPr>
      <w:pStyle w:val="Header"/>
      <w:framePr w:wrap="around" w:vAnchor="text" w:hAnchor="margin" w:xAlign="outside" w:y="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E5303"/>
    <w:multiLevelType w:val="hybridMultilevel"/>
    <w:tmpl w:val="65E43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517099"/>
    <w:multiLevelType w:val="hybridMultilevel"/>
    <w:tmpl w:val="E766E52A"/>
    <w:lvl w:ilvl="0" w:tplc="A5AC56B6">
      <w:start w:val="5"/>
      <w:numFmt w:val="bullet"/>
      <w:lvlText w:val="-"/>
      <w:lvlJc w:val="left"/>
      <w:pPr>
        <w:ind w:left="720" w:hanging="360"/>
      </w:pPr>
      <w:rPr>
        <w:rFonts w:ascii="Helvetica Neue Light" w:eastAsiaTheme="minorEastAsia" w:hAnsi="Helvetica Neue Light" w:cs="Helvetica Neue 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841DB4"/>
    <w:multiLevelType w:val="hybridMultilevel"/>
    <w:tmpl w:val="51DCEB0C"/>
    <w:lvl w:ilvl="0" w:tplc="BC78D852">
      <w:start w:val="4"/>
      <w:numFmt w:val="bullet"/>
      <w:lvlText w:val="–"/>
      <w:lvlJc w:val="left"/>
      <w:pPr>
        <w:ind w:left="2240" w:hanging="360"/>
      </w:pPr>
      <w:rPr>
        <w:rFonts w:ascii="Jenna Sue" w:eastAsia="Arial Unicode MS" w:hAnsi="Jenna Sue" w:cstheme="minorBidi" w:hint="default"/>
      </w:rPr>
    </w:lvl>
    <w:lvl w:ilvl="1" w:tplc="04090003" w:tentative="1">
      <w:start w:val="1"/>
      <w:numFmt w:val="bullet"/>
      <w:lvlText w:val="o"/>
      <w:lvlJc w:val="left"/>
      <w:pPr>
        <w:ind w:left="2960" w:hanging="360"/>
      </w:pPr>
      <w:rPr>
        <w:rFonts w:ascii="Courier New" w:hAnsi="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3">
    <w:nsid w:val="17413B6B"/>
    <w:multiLevelType w:val="hybridMultilevel"/>
    <w:tmpl w:val="E1EA6D28"/>
    <w:lvl w:ilvl="0" w:tplc="4322039C">
      <w:numFmt w:val="bullet"/>
      <w:lvlText w:val="–"/>
      <w:lvlJc w:val="left"/>
      <w:pPr>
        <w:ind w:left="720" w:hanging="360"/>
      </w:pPr>
      <w:rPr>
        <w:rFonts w:ascii="Monaco" w:eastAsia="Arial Unicode MS" w:hAnsi="Monaco" w:cs="Arial Unicode M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736BD3"/>
    <w:multiLevelType w:val="hybridMultilevel"/>
    <w:tmpl w:val="ED36D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2C24AA"/>
    <w:multiLevelType w:val="hybridMultilevel"/>
    <w:tmpl w:val="A4E442C4"/>
    <w:lvl w:ilvl="0" w:tplc="E0AE0DEE">
      <w:numFmt w:val="bullet"/>
      <w:lvlText w:val="–"/>
      <w:lvlJc w:val="left"/>
      <w:pPr>
        <w:ind w:left="720" w:hanging="360"/>
      </w:pPr>
      <w:rPr>
        <w:rFonts w:ascii="Monaco" w:eastAsia="Arial Unicode MS" w:hAnsi="Monaco"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8A25C3"/>
    <w:multiLevelType w:val="hybridMultilevel"/>
    <w:tmpl w:val="DA8A8CCC"/>
    <w:lvl w:ilvl="0" w:tplc="BB52AFD4">
      <w:start w:val="4"/>
      <w:numFmt w:val="bullet"/>
      <w:lvlText w:val="–"/>
      <w:lvlJc w:val="left"/>
      <w:pPr>
        <w:ind w:left="2580" w:hanging="360"/>
      </w:pPr>
      <w:rPr>
        <w:rFonts w:ascii="Jenna Sue" w:eastAsia="Arial Unicode MS" w:hAnsi="Jenna Sue" w:cstheme="minorBidi" w:hint="default"/>
      </w:rPr>
    </w:lvl>
    <w:lvl w:ilvl="1" w:tplc="04090003" w:tentative="1">
      <w:start w:val="1"/>
      <w:numFmt w:val="bullet"/>
      <w:lvlText w:val="o"/>
      <w:lvlJc w:val="left"/>
      <w:pPr>
        <w:ind w:left="3300" w:hanging="360"/>
      </w:pPr>
      <w:rPr>
        <w:rFonts w:ascii="Courier New" w:hAnsi="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7">
    <w:nsid w:val="563C06E2"/>
    <w:multiLevelType w:val="hybridMultilevel"/>
    <w:tmpl w:val="9EE64A8A"/>
    <w:lvl w:ilvl="0" w:tplc="34D8C156">
      <w:numFmt w:val="bullet"/>
      <w:lvlText w:val="–"/>
      <w:lvlJc w:val="left"/>
      <w:pPr>
        <w:ind w:left="720" w:hanging="360"/>
      </w:pPr>
      <w:rPr>
        <w:rFonts w:ascii="Monaco" w:eastAsia="Arial Unicode MS" w:hAnsi="Monaco" w:cs="Arial Unicode M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2A7F7C"/>
    <w:multiLevelType w:val="hybridMultilevel"/>
    <w:tmpl w:val="2CC04C78"/>
    <w:lvl w:ilvl="0" w:tplc="1FF67642">
      <w:numFmt w:val="bullet"/>
      <w:lvlText w:val="-"/>
      <w:lvlJc w:val="left"/>
      <w:pPr>
        <w:ind w:left="720" w:hanging="360"/>
      </w:pPr>
      <w:rPr>
        <w:rFonts w:ascii="Monaco" w:eastAsia="Arial Unicode MS" w:hAnsi="Monaco" w:cs="Arial Unicode M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C702E6"/>
    <w:multiLevelType w:val="hybridMultilevel"/>
    <w:tmpl w:val="89563350"/>
    <w:lvl w:ilvl="0" w:tplc="AFE69D36">
      <w:numFmt w:val="bullet"/>
      <w:lvlText w:val="–"/>
      <w:lvlJc w:val="left"/>
      <w:pPr>
        <w:ind w:left="720" w:hanging="360"/>
      </w:pPr>
      <w:rPr>
        <w:rFonts w:ascii="Monaco" w:eastAsia="Arial Unicode MS" w:hAnsi="Monaco"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4"/>
  </w:num>
  <w:num w:numId="5">
    <w:abstractNumId w:val="3"/>
  </w:num>
  <w:num w:numId="6">
    <w:abstractNumId w:val="8"/>
  </w:num>
  <w:num w:numId="7">
    <w:abstractNumId w:val="5"/>
  </w:num>
  <w:num w:numId="8">
    <w:abstractNumId w:val="6"/>
  </w:num>
  <w:num w:numId="9">
    <w:abstractNumId w:val="2"/>
  </w:num>
  <w:num w:numId="10">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trackRevisio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1B3C"/>
    <w:rsid w:val="0001199E"/>
    <w:rsid w:val="00037632"/>
    <w:rsid w:val="00037ECC"/>
    <w:rsid w:val="00043A2C"/>
    <w:rsid w:val="000510CB"/>
    <w:rsid w:val="0005234D"/>
    <w:rsid w:val="000550F6"/>
    <w:rsid w:val="00055790"/>
    <w:rsid w:val="000563B9"/>
    <w:rsid w:val="000612C9"/>
    <w:rsid w:val="00071319"/>
    <w:rsid w:val="00085178"/>
    <w:rsid w:val="00090548"/>
    <w:rsid w:val="00090BD1"/>
    <w:rsid w:val="00093057"/>
    <w:rsid w:val="000930FD"/>
    <w:rsid w:val="000A0867"/>
    <w:rsid w:val="000A3632"/>
    <w:rsid w:val="000B061D"/>
    <w:rsid w:val="000D7E8B"/>
    <w:rsid w:val="000E0172"/>
    <w:rsid w:val="000E2A9A"/>
    <w:rsid w:val="000F6456"/>
    <w:rsid w:val="001012FB"/>
    <w:rsid w:val="001029BC"/>
    <w:rsid w:val="001036A0"/>
    <w:rsid w:val="00112824"/>
    <w:rsid w:val="001219D2"/>
    <w:rsid w:val="001333A3"/>
    <w:rsid w:val="00140033"/>
    <w:rsid w:val="00141430"/>
    <w:rsid w:val="00147501"/>
    <w:rsid w:val="00152D5A"/>
    <w:rsid w:val="001537BA"/>
    <w:rsid w:val="0015442C"/>
    <w:rsid w:val="0015578F"/>
    <w:rsid w:val="00167392"/>
    <w:rsid w:val="00174FFA"/>
    <w:rsid w:val="0018134E"/>
    <w:rsid w:val="001868DF"/>
    <w:rsid w:val="00193418"/>
    <w:rsid w:val="001A1304"/>
    <w:rsid w:val="001A38AB"/>
    <w:rsid w:val="001A5ADC"/>
    <w:rsid w:val="001A61A9"/>
    <w:rsid w:val="001A7476"/>
    <w:rsid w:val="001C2E02"/>
    <w:rsid w:val="001C4D30"/>
    <w:rsid w:val="001D0C91"/>
    <w:rsid w:val="001D0F34"/>
    <w:rsid w:val="001D7A80"/>
    <w:rsid w:val="001E0BCC"/>
    <w:rsid w:val="001E300B"/>
    <w:rsid w:val="001F0537"/>
    <w:rsid w:val="001F3651"/>
    <w:rsid w:val="00225DFF"/>
    <w:rsid w:val="00227F22"/>
    <w:rsid w:val="00263A69"/>
    <w:rsid w:val="0028773C"/>
    <w:rsid w:val="00292B68"/>
    <w:rsid w:val="002A773A"/>
    <w:rsid w:val="002B4093"/>
    <w:rsid w:val="002C0988"/>
    <w:rsid w:val="002C0DBD"/>
    <w:rsid w:val="002C130C"/>
    <w:rsid w:val="002C157B"/>
    <w:rsid w:val="002C5A81"/>
    <w:rsid w:val="002D0BBF"/>
    <w:rsid w:val="002E052B"/>
    <w:rsid w:val="002E1FBE"/>
    <w:rsid w:val="002E4C08"/>
    <w:rsid w:val="002F241B"/>
    <w:rsid w:val="002F6400"/>
    <w:rsid w:val="0030053F"/>
    <w:rsid w:val="00306601"/>
    <w:rsid w:val="00307234"/>
    <w:rsid w:val="00322037"/>
    <w:rsid w:val="0032550B"/>
    <w:rsid w:val="003304B1"/>
    <w:rsid w:val="00332F5B"/>
    <w:rsid w:val="0033358C"/>
    <w:rsid w:val="0034307D"/>
    <w:rsid w:val="003448E2"/>
    <w:rsid w:val="003508E2"/>
    <w:rsid w:val="00366F02"/>
    <w:rsid w:val="00370884"/>
    <w:rsid w:val="00370A3E"/>
    <w:rsid w:val="00390FAC"/>
    <w:rsid w:val="00393192"/>
    <w:rsid w:val="003A2E5D"/>
    <w:rsid w:val="003C37B3"/>
    <w:rsid w:val="003C44A1"/>
    <w:rsid w:val="003C5F25"/>
    <w:rsid w:val="003D3639"/>
    <w:rsid w:val="003D4CC4"/>
    <w:rsid w:val="003D5BBB"/>
    <w:rsid w:val="003F4AA3"/>
    <w:rsid w:val="00402CB5"/>
    <w:rsid w:val="00405F06"/>
    <w:rsid w:val="004177C8"/>
    <w:rsid w:val="00421F68"/>
    <w:rsid w:val="004233E2"/>
    <w:rsid w:val="00427FCA"/>
    <w:rsid w:val="00430B52"/>
    <w:rsid w:val="00431CFC"/>
    <w:rsid w:val="00451500"/>
    <w:rsid w:val="00454910"/>
    <w:rsid w:val="004621D0"/>
    <w:rsid w:val="00470C0B"/>
    <w:rsid w:val="00472333"/>
    <w:rsid w:val="004733AF"/>
    <w:rsid w:val="0047355A"/>
    <w:rsid w:val="0047571F"/>
    <w:rsid w:val="004800B1"/>
    <w:rsid w:val="004B1BEE"/>
    <w:rsid w:val="004B51E9"/>
    <w:rsid w:val="004B75B7"/>
    <w:rsid w:val="004C52FA"/>
    <w:rsid w:val="004C61D9"/>
    <w:rsid w:val="004D3DCF"/>
    <w:rsid w:val="004D59F7"/>
    <w:rsid w:val="004E0DBD"/>
    <w:rsid w:val="004F49B3"/>
    <w:rsid w:val="004F6E32"/>
    <w:rsid w:val="004F7892"/>
    <w:rsid w:val="00510594"/>
    <w:rsid w:val="00515067"/>
    <w:rsid w:val="00515233"/>
    <w:rsid w:val="00523B5D"/>
    <w:rsid w:val="005268BC"/>
    <w:rsid w:val="005268F4"/>
    <w:rsid w:val="00535A9F"/>
    <w:rsid w:val="00552D08"/>
    <w:rsid w:val="00556AC9"/>
    <w:rsid w:val="00564EE8"/>
    <w:rsid w:val="00566411"/>
    <w:rsid w:val="00574661"/>
    <w:rsid w:val="00581B17"/>
    <w:rsid w:val="00594EDC"/>
    <w:rsid w:val="005B49A9"/>
    <w:rsid w:val="005C616F"/>
    <w:rsid w:val="005D01F7"/>
    <w:rsid w:val="005D4ED1"/>
    <w:rsid w:val="005E477E"/>
    <w:rsid w:val="005E61C5"/>
    <w:rsid w:val="005F207A"/>
    <w:rsid w:val="006057F8"/>
    <w:rsid w:val="00606E4E"/>
    <w:rsid w:val="00614070"/>
    <w:rsid w:val="00622567"/>
    <w:rsid w:val="006256DA"/>
    <w:rsid w:val="0062624A"/>
    <w:rsid w:val="0064129D"/>
    <w:rsid w:val="006473F3"/>
    <w:rsid w:val="00653A8E"/>
    <w:rsid w:val="006674E9"/>
    <w:rsid w:val="00686D74"/>
    <w:rsid w:val="00691B3C"/>
    <w:rsid w:val="006930F3"/>
    <w:rsid w:val="006A1FC9"/>
    <w:rsid w:val="006B04AB"/>
    <w:rsid w:val="006B1652"/>
    <w:rsid w:val="006B1832"/>
    <w:rsid w:val="006B44C7"/>
    <w:rsid w:val="006D6998"/>
    <w:rsid w:val="006F0403"/>
    <w:rsid w:val="006F0685"/>
    <w:rsid w:val="00701B30"/>
    <w:rsid w:val="007069A5"/>
    <w:rsid w:val="007220F0"/>
    <w:rsid w:val="00735DB5"/>
    <w:rsid w:val="00736FB1"/>
    <w:rsid w:val="00743F23"/>
    <w:rsid w:val="00744B3E"/>
    <w:rsid w:val="00754C05"/>
    <w:rsid w:val="00762D2B"/>
    <w:rsid w:val="007715F6"/>
    <w:rsid w:val="00776D1C"/>
    <w:rsid w:val="00780554"/>
    <w:rsid w:val="00783848"/>
    <w:rsid w:val="00791087"/>
    <w:rsid w:val="007978C2"/>
    <w:rsid w:val="007A23F2"/>
    <w:rsid w:val="007A24B9"/>
    <w:rsid w:val="007A5788"/>
    <w:rsid w:val="007B0142"/>
    <w:rsid w:val="007B1DDF"/>
    <w:rsid w:val="007D1805"/>
    <w:rsid w:val="007F2410"/>
    <w:rsid w:val="007F64E8"/>
    <w:rsid w:val="00801E2B"/>
    <w:rsid w:val="00802EB7"/>
    <w:rsid w:val="0080337F"/>
    <w:rsid w:val="00807FE8"/>
    <w:rsid w:val="00811F92"/>
    <w:rsid w:val="00820971"/>
    <w:rsid w:val="008256E3"/>
    <w:rsid w:val="00833DD9"/>
    <w:rsid w:val="00836ADE"/>
    <w:rsid w:val="008406C0"/>
    <w:rsid w:val="00850D5B"/>
    <w:rsid w:val="00853544"/>
    <w:rsid w:val="00864586"/>
    <w:rsid w:val="00865E4F"/>
    <w:rsid w:val="00881D3F"/>
    <w:rsid w:val="00882615"/>
    <w:rsid w:val="00887161"/>
    <w:rsid w:val="00892BC7"/>
    <w:rsid w:val="008959F0"/>
    <w:rsid w:val="00896F51"/>
    <w:rsid w:val="008A0F81"/>
    <w:rsid w:val="008A2BFF"/>
    <w:rsid w:val="008A343D"/>
    <w:rsid w:val="008A474F"/>
    <w:rsid w:val="008B08AC"/>
    <w:rsid w:val="008B0ED2"/>
    <w:rsid w:val="008D7B54"/>
    <w:rsid w:val="008E7B01"/>
    <w:rsid w:val="008F5501"/>
    <w:rsid w:val="00910B60"/>
    <w:rsid w:val="00913406"/>
    <w:rsid w:val="0091519D"/>
    <w:rsid w:val="0091569A"/>
    <w:rsid w:val="0092131A"/>
    <w:rsid w:val="0093218A"/>
    <w:rsid w:val="0094397D"/>
    <w:rsid w:val="00950E2C"/>
    <w:rsid w:val="00962FD0"/>
    <w:rsid w:val="0096408B"/>
    <w:rsid w:val="009770C3"/>
    <w:rsid w:val="009A24E6"/>
    <w:rsid w:val="009A6002"/>
    <w:rsid w:val="009A6B72"/>
    <w:rsid w:val="009E1E02"/>
    <w:rsid w:val="009E49BE"/>
    <w:rsid w:val="009F1865"/>
    <w:rsid w:val="00A02512"/>
    <w:rsid w:val="00A07584"/>
    <w:rsid w:val="00A147BD"/>
    <w:rsid w:val="00A222FF"/>
    <w:rsid w:val="00A30139"/>
    <w:rsid w:val="00A36B2C"/>
    <w:rsid w:val="00A471C2"/>
    <w:rsid w:val="00A515A7"/>
    <w:rsid w:val="00A51A75"/>
    <w:rsid w:val="00A552CA"/>
    <w:rsid w:val="00A64E81"/>
    <w:rsid w:val="00A65610"/>
    <w:rsid w:val="00A65D21"/>
    <w:rsid w:val="00A66190"/>
    <w:rsid w:val="00A70595"/>
    <w:rsid w:val="00A715BD"/>
    <w:rsid w:val="00A767F0"/>
    <w:rsid w:val="00AB0A59"/>
    <w:rsid w:val="00AB62A6"/>
    <w:rsid w:val="00AC0CE8"/>
    <w:rsid w:val="00AD0CEC"/>
    <w:rsid w:val="00AD215E"/>
    <w:rsid w:val="00AD2991"/>
    <w:rsid w:val="00AD67FC"/>
    <w:rsid w:val="00AE0FB6"/>
    <w:rsid w:val="00AE4F54"/>
    <w:rsid w:val="00AF3E77"/>
    <w:rsid w:val="00B03FF5"/>
    <w:rsid w:val="00B0658F"/>
    <w:rsid w:val="00B13FCB"/>
    <w:rsid w:val="00B1682C"/>
    <w:rsid w:val="00B32790"/>
    <w:rsid w:val="00B448F7"/>
    <w:rsid w:val="00B60177"/>
    <w:rsid w:val="00B70E1A"/>
    <w:rsid w:val="00B72B30"/>
    <w:rsid w:val="00B74619"/>
    <w:rsid w:val="00B82A8D"/>
    <w:rsid w:val="00B902D8"/>
    <w:rsid w:val="00BA6E74"/>
    <w:rsid w:val="00BB0615"/>
    <w:rsid w:val="00BB1E68"/>
    <w:rsid w:val="00BB56DE"/>
    <w:rsid w:val="00BC16DE"/>
    <w:rsid w:val="00BC5BEE"/>
    <w:rsid w:val="00BD4EA1"/>
    <w:rsid w:val="00BD77C3"/>
    <w:rsid w:val="00BE1CFF"/>
    <w:rsid w:val="00BF1D81"/>
    <w:rsid w:val="00BF6AED"/>
    <w:rsid w:val="00C00B6A"/>
    <w:rsid w:val="00C103FF"/>
    <w:rsid w:val="00C112CE"/>
    <w:rsid w:val="00C1251E"/>
    <w:rsid w:val="00C27A92"/>
    <w:rsid w:val="00C330B0"/>
    <w:rsid w:val="00C37EB2"/>
    <w:rsid w:val="00C47473"/>
    <w:rsid w:val="00C4775E"/>
    <w:rsid w:val="00C55CFC"/>
    <w:rsid w:val="00C65F41"/>
    <w:rsid w:val="00C73CB4"/>
    <w:rsid w:val="00C92F5A"/>
    <w:rsid w:val="00CB057F"/>
    <w:rsid w:val="00CB1CEE"/>
    <w:rsid w:val="00CB497B"/>
    <w:rsid w:val="00CB618E"/>
    <w:rsid w:val="00CD089C"/>
    <w:rsid w:val="00CD75CB"/>
    <w:rsid w:val="00D01E50"/>
    <w:rsid w:val="00D07A71"/>
    <w:rsid w:val="00D119D7"/>
    <w:rsid w:val="00D15C4E"/>
    <w:rsid w:val="00D20F11"/>
    <w:rsid w:val="00D22062"/>
    <w:rsid w:val="00D247BA"/>
    <w:rsid w:val="00D2733F"/>
    <w:rsid w:val="00D31CB6"/>
    <w:rsid w:val="00D53B8A"/>
    <w:rsid w:val="00D54780"/>
    <w:rsid w:val="00D6448A"/>
    <w:rsid w:val="00D66907"/>
    <w:rsid w:val="00D7210B"/>
    <w:rsid w:val="00D83E06"/>
    <w:rsid w:val="00D90001"/>
    <w:rsid w:val="00D92099"/>
    <w:rsid w:val="00DA3FBA"/>
    <w:rsid w:val="00DA4329"/>
    <w:rsid w:val="00DB6B70"/>
    <w:rsid w:val="00DB72BB"/>
    <w:rsid w:val="00DC086A"/>
    <w:rsid w:val="00DE2DA8"/>
    <w:rsid w:val="00DE53E3"/>
    <w:rsid w:val="00DF421B"/>
    <w:rsid w:val="00E129EE"/>
    <w:rsid w:val="00E26C89"/>
    <w:rsid w:val="00E304B8"/>
    <w:rsid w:val="00E32025"/>
    <w:rsid w:val="00E32782"/>
    <w:rsid w:val="00E340EA"/>
    <w:rsid w:val="00E51886"/>
    <w:rsid w:val="00E75C17"/>
    <w:rsid w:val="00E820BD"/>
    <w:rsid w:val="00E85566"/>
    <w:rsid w:val="00E952AF"/>
    <w:rsid w:val="00E97835"/>
    <w:rsid w:val="00E97C2E"/>
    <w:rsid w:val="00EA7E2C"/>
    <w:rsid w:val="00EC0864"/>
    <w:rsid w:val="00EC64F8"/>
    <w:rsid w:val="00ED367C"/>
    <w:rsid w:val="00ED5B94"/>
    <w:rsid w:val="00EF450B"/>
    <w:rsid w:val="00F275AA"/>
    <w:rsid w:val="00F42721"/>
    <w:rsid w:val="00F5287B"/>
    <w:rsid w:val="00F54539"/>
    <w:rsid w:val="00F5473A"/>
    <w:rsid w:val="00F56FB3"/>
    <w:rsid w:val="00F61022"/>
    <w:rsid w:val="00F64061"/>
    <w:rsid w:val="00F65B53"/>
    <w:rsid w:val="00F67132"/>
    <w:rsid w:val="00F75534"/>
    <w:rsid w:val="00F768D3"/>
    <w:rsid w:val="00F8075F"/>
    <w:rsid w:val="00F80CAD"/>
    <w:rsid w:val="00F933DD"/>
    <w:rsid w:val="00FA70C7"/>
    <w:rsid w:val="00FC071E"/>
    <w:rsid w:val="00FD4AF1"/>
    <w:rsid w:val="00FE1E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D972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B3C"/>
    <w:rPr>
      <w:rFonts w:ascii="Times New Roman" w:eastAsia="Arial Unicode MS"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1B3C"/>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Header">
    <w:name w:val="header"/>
    <w:basedOn w:val="Normal"/>
    <w:link w:val="HeaderChar"/>
    <w:uiPriority w:val="99"/>
    <w:unhideWhenUsed/>
    <w:rsid w:val="00691B3C"/>
    <w:pPr>
      <w:tabs>
        <w:tab w:val="center" w:pos="4320"/>
        <w:tab w:val="right" w:pos="8640"/>
      </w:tabs>
    </w:pPr>
  </w:style>
  <w:style w:type="character" w:customStyle="1" w:styleId="HeaderChar">
    <w:name w:val="Header Char"/>
    <w:basedOn w:val="DefaultParagraphFont"/>
    <w:link w:val="Header"/>
    <w:uiPriority w:val="99"/>
    <w:rsid w:val="00691B3C"/>
    <w:rPr>
      <w:rFonts w:ascii="Times New Roman" w:eastAsia="Arial Unicode MS" w:hAnsi="Times New Roman"/>
    </w:rPr>
  </w:style>
  <w:style w:type="character" w:styleId="PageNumber">
    <w:name w:val="page number"/>
    <w:basedOn w:val="DefaultParagraphFont"/>
    <w:uiPriority w:val="99"/>
    <w:semiHidden/>
    <w:unhideWhenUsed/>
    <w:rsid w:val="00691B3C"/>
  </w:style>
  <w:style w:type="paragraph" w:styleId="ListParagraph">
    <w:name w:val="List Paragraph"/>
    <w:basedOn w:val="Normal"/>
    <w:uiPriority w:val="34"/>
    <w:qFormat/>
    <w:rsid w:val="00FD4AF1"/>
    <w:pPr>
      <w:ind w:left="720"/>
      <w:contextualSpacing/>
    </w:pPr>
    <w:rPr>
      <w:rFonts w:asciiTheme="minorHAnsi" w:eastAsiaTheme="minorHAnsi" w:hAnsiTheme="minorHAnsi"/>
    </w:rPr>
  </w:style>
  <w:style w:type="paragraph" w:styleId="Footer">
    <w:name w:val="footer"/>
    <w:basedOn w:val="Normal"/>
    <w:link w:val="FooterChar"/>
    <w:uiPriority w:val="99"/>
    <w:unhideWhenUsed/>
    <w:rsid w:val="003448E2"/>
    <w:pPr>
      <w:tabs>
        <w:tab w:val="center" w:pos="4320"/>
        <w:tab w:val="right" w:pos="8640"/>
      </w:tabs>
    </w:pPr>
  </w:style>
  <w:style w:type="character" w:customStyle="1" w:styleId="FooterChar">
    <w:name w:val="Footer Char"/>
    <w:basedOn w:val="DefaultParagraphFont"/>
    <w:link w:val="Footer"/>
    <w:uiPriority w:val="99"/>
    <w:rsid w:val="003448E2"/>
    <w:rPr>
      <w:rFonts w:ascii="Times New Roman" w:eastAsia="Arial Unicode MS" w:hAnsi="Times New Roman"/>
    </w:rPr>
  </w:style>
  <w:style w:type="character" w:styleId="Hyperlink">
    <w:name w:val="Hyperlink"/>
    <w:basedOn w:val="DefaultParagraphFont"/>
    <w:uiPriority w:val="99"/>
    <w:unhideWhenUsed/>
    <w:rsid w:val="00D07A71"/>
    <w:rPr>
      <w:color w:val="0000FF" w:themeColor="hyperlink"/>
      <w:u w:val="single"/>
    </w:rPr>
  </w:style>
  <w:style w:type="character" w:styleId="FollowedHyperlink">
    <w:name w:val="FollowedHyperlink"/>
    <w:basedOn w:val="DefaultParagraphFont"/>
    <w:uiPriority w:val="99"/>
    <w:semiHidden/>
    <w:unhideWhenUsed/>
    <w:rsid w:val="00881D3F"/>
    <w:rPr>
      <w:color w:val="800080" w:themeColor="followedHyperlink"/>
      <w:u w:val="single"/>
    </w:rPr>
  </w:style>
  <w:style w:type="paragraph" w:styleId="BalloonText">
    <w:name w:val="Balloon Text"/>
    <w:basedOn w:val="Normal"/>
    <w:link w:val="BalloonTextChar"/>
    <w:uiPriority w:val="99"/>
    <w:semiHidden/>
    <w:unhideWhenUsed/>
    <w:rsid w:val="00881D3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81D3F"/>
    <w:rPr>
      <w:rFonts w:ascii="Lucida Grande" w:eastAsia="Arial Unicode MS" w:hAnsi="Lucida Grande" w:cs="Lucida Grande"/>
      <w:sz w:val="18"/>
      <w:szCs w:val="18"/>
    </w:rPr>
  </w:style>
  <w:style w:type="character" w:styleId="CommentReference">
    <w:name w:val="annotation reference"/>
    <w:basedOn w:val="DefaultParagraphFont"/>
    <w:uiPriority w:val="99"/>
    <w:semiHidden/>
    <w:unhideWhenUsed/>
    <w:rsid w:val="00421F68"/>
    <w:rPr>
      <w:sz w:val="18"/>
      <w:szCs w:val="18"/>
    </w:rPr>
  </w:style>
  <w:style w:type="paragraph" w:styleId="CommentText">
    <w:name w:val="annotation text"/>
    <w:basedOn w:val="Normal"/>
    <w:link w:val="CommentTextChar"/>
    <w:uiPriority w:val="99"/>
    <w:semiHidden/>
    <w:unhideWhenUsed/>
    <w:rsid w:val="00421F68"/>
  </w:style>
  <w:style w:type="character" w:customStyle="1" w:styleId="CommentTextChar">
    <w:name w:val="Comment Text Char"/>
    <w:basedOn w:val="DefaultParagraphFont"/>
    <w:link w:val="CommentText"/>
    <w:uiPriority w:val="99"/>
    <w:semiHidden/>
    <w:rsid w:val="00421F68"/>
    <w:rPr>
      <w:rFonts w:ascii="Times New Roman" w:eastAsia="Arial Unicode MS" w:hAnsi="Times New Roman"/>
    </w:rPr>
  </w:style>
  <w:style w:type="paragraph" w:styleId="CommentSubject">
    <w:name w:val="annotation subject"/>
    <w:basedOn w:val="CommentText"/>
    <w:next w:val="CommentText"/>
    <w:link w:val="CommentSubjectChar"/>
    <w:uiPriority w:val="99"/>
    <w:semiHidden/>
    <w:unhideWhenUsed/>
    <w:rsid w:val="00421F68"/>
    <w:rPr>
      <w:b/>
      <w:bCs/>
      <w:sz w:val="20"/>
      <w:szCs w:val="20"/>
    </w:rPr>
  </w:style>
  <w:style w:type="character" w:customStyle="1" w:styleId="CommentSubjectChar">
    <w:name w:val="Comment Subject Char"/>
    <w:basedOn w:val="CommentTextChar"/>
    <w:link w:val="CommentSubject"/>
    <w:uiPriority w:val="99"/>
    <w:semiHidden/>
    <w:rsid w:val="00421F68"/>
    <w:rPr>
      <w:rFonts w:ascii="Times New Roman" w:eastAsia="Arial Unicode MS" w:hAnsi="Times New Roman"/>
      <w:b/>
      <w:bCs/>
      <w:sz w:val="20"/>
      <w:szCs w:val="20"/>
    </w:rPr>
  </w:style>
  <w:style w:type="paragraph" w:styleId="Revision">
    <w:name w:val="Revision"/>
    <w:hidden/>
    <w:uiPriority w:val="99"/>
    <w:semiHidden/>
    <w:rsid w:val="00421F68"/>
    <w:rPr>
      <w:rFonts w:ascii="Times New Roman" w:eastAsia="Arial Unicode MS"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B3C"/>
    <w:rPr>
      <w:rFonts w:ascii="Times New Roman" w:eastAsia="Arial Unicode MS"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1B3C"/>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styleId="Header">
    <w:name w:val="header"/>
    <w:basedOn w:val="Normal"/>
    <w:link w:val="HeaderChar"/>
    <w:uiPriority w:val="99"/>
    <w:unhideWhenUsed/>
    <w:rsid w:val="00691B3C"/>
    <w:pPr>
      <w:tabs>
        <w:tab w:val="center" w:pos="4320"/>
        <w:tab w:val="right" w:pos="8640"/>
      </w:tabs>
    </w:pPr>
  </w:style>
  <w:style w:type="character" w:customStyle="1" w:styleId="HeaderChar">
    <w:name w:val="Header Char"/>
    <w:basedOn w:val="DefaultParagraphFont"/>
    <w:link w:val="Header"/>
    <w:uiPriority w:val="99"/>
    <w:rsid w:val="00691B3C"/>
    <w:rPr>
      <w:rFonts w:ascii="Times New Roman" w:eastAsia="Arial Unicode MS" w:hAnsi="Times New Roman"/>
    </w:rPr>
  </w:style>
  <w:style w:type="character" w:styleId="PageNumber">
    <w:name w:val="page number"/>
    <w:basedOn w:val="DefaultParagraphFont"/>
    <w:uiPriority w:val="99"/>
    <w:semiHidden/>
    <w:unhideWhenUsed/>
    <w:rsid w:val="00691B3C"/>
  </w:style>
  <w:style w:type="paragraph" w:styleId="ListParagraph">
    <w:name w:val="List Paragraph"/>
    <w:basedOn w:val="Normal"/>
    <w:uiPriority w:val="34"/>
    <w:qFormat/>
    <w:rsid w:val="00FD4AF1"/>
    <w:pPr>
      <w:ind w:left="720"/>
      <w:contextualSpacing/>
    </w:pPr>
    <w:rPr>
      <w:rFonts w:asciiTheme="minorHAnsi" w:eastAsiaTheme="minorHAnsi" w:hAnsiTheme="minorHAnsi"/>
    </w:rPr>
  </w:style>
  <w:style w:type="paragraph" w:styleId="Footer">
    <w:name w:val="footer"/>
    <w:basedOn w:val="Normal"/>
    <w:link w:val="FooterChar"/>
    <w:uiPriority w:val="99"/>
    <w:unhideWhenUsed/>
    <w:rsid w:val="003448E2"/>
    <w:pPr>
      <w:tabs>
        <w:tab w:val="center" w:pos="4320"/>
        <w:tab w:val="right" w:pos="8640"/>
      </w:tabs>
    </w:pPr>
  </w:style>
  <w:style w:type="character" w:customStyle="1" w:styleId="FooterChar">
    <w:name w:val="Footer Char"/>
    <w:basedOn w:val="DefaultParagraphFont"/>
    <w:link w:val="Footer"/>
    <w:uiPriority w:val="99"/>
    <w:rsid w:val="003448E2"/>
    <w:rPr>
      <w:rFonts w:ascii="Times New Roman" w:eastAsia="Arial Unicode MS" w:hAnsi="Times New Roman"/>
    </w:rPr>
  </w:style>
  <w:style w:type="character" w:styleId="Hyperlink">
    <w:name w:val="Hyperlink"/>
    <w:basedOn w:val="DefaultParagraphFont"/>
    <w:uiPriority w:val="99"/>
    <w:unhideWhenUsed/>
    <w:rsid w:val="00D07A71"/>
    <w:rPr>
      <w:color w:val="0000FF" w:themeColor="hyperlink"/>
      <w:u w:val="single"/>
    </w:rPr>
  </w:style>
  <w:style w:type="character" w:styleId="FollowedHyperlink">
    <w:name w:val="FollowedHyperlink"/>
    <w:basedOn w:val="DefaultParagraphFont"/>
    <w:uiPriority w:val="99"/>
    <w:semiHidden/>
    <w:unhideWhenUsed/>
    <w:rsid w:val="00881D3F"/>
    <w:rPr>
      <w:color w:val="800080" w:themeColor="followedHyperlink"/>
      <w:u w:val="single"/>
    </w:rPr>
  </w:style>
  <w:style w:type="paragraph" w:styleId="BalloonText">
    <w:name w:val="Balloon Text"/>
    <w:basedOn w:val="Normal"/>
    <w:link w:val="BalloonTextChar"/>
    <w:uiPriority w:val="99"/>
    <w:semiHidden/>
    <w:unhideWhenUsed/>
    <w:rsid w:val="00881D3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81D3F"/>
    <w:rPr>
      <w:rFonts w:ascii="Lucida Grande" w:eastAsia="Arial Unicode MS" w:hAnsi="Lucida Grande" w:cs="Lucida Grande"/>
      <w:sz w:val="18"/>
      <w:szCs w:val="18"/>
    </w:rPr>
  </w:style>
  <w:style w:type="character" w:styleId="CommentReference">
    <w:name w:val="annotation reference"/>
    <w:basedOn w:val="DefaultParagraphFont"/>
    <w:uiPriority w:val="99"/>
    <w:semiHidden/>
    <w:unhideWhenUsed/>
    <w:rsid w:val="00421F68"/>
    <w:rPr>
      <w:sz w:val="18"/>
      <w:szCs w:val="18"/>
    </w:rPr>
  </w:style>
  <w:style w:type="paragraph" w:styleId="CommentText">
    <w:name w:val="annotation text"/>
    <w:basedOn w:val="Normal"/>
    <w:link w:val="CommentTextChar"/>
    <w:uiPriority w:val="99"/>
    <w:semiHidden/>
    <w:unhideWhenUsed/>
    <w:rsid w:val="00421F68"/>
  </w:style>
  <w:style w:type="character" w:customStyle="1" w:styleId="CommentTextChar">
    <w:name w:val="Comment Text Char"/>
    <w:basedOn w:val="DefaultParagraphFont"/>
    <w:link w:val="CommentText"/>
    <w:uiPriority w:val="99"/>
    <w:semiHidden/>
    <w:rsid w:val="00421F68"/>
    <w:rPr>
      <w:rFonts w:ascii="Times New Roman" w:eastAsia="Arial Unicode MS" w:hAnsi="Times New Roman"/>
    </w:rPr>
  </w:style>
  <w:style w:type="paragraph" w:styleId="CommentSubject">
    <w:name w:val="annotation subject"/>
    <w:basedOn w:val="CommentText"/>
    <w:next w:val="CommentText"/>
    <w:link w:val="CommentSubjectChar"/>
    <w:uiPriority w:val="99"/>
    <w:semiHidden/>
    <w:unhideWhenUsed/>
    <w:rsid w:val="00421F68"/>
    <w:rPr>
      <w:b/>
      <w:bCs/>
      <w:sz w:val="20"/>
      <w:szCs w:val="20"/>
    </w:rPr>
  </w:style>
  <w:style w:type="character" w:customStyle="1" w:styleId="CommentSubjectChar">
    <w:name w:val="Comment Subject Char"/>
    <w:basedOn w:val="CommentTextChar"/>
    <w:link w:val="CommentSubject"/>
    <w:uiPriority w:val="99"/>
    <w:semiHidden/>
    <w:rsid w:val="00421F68"/>
    <w:rPr>
      <w:rFonts w:ascii="Times New Roman" w:eastAsia="Arial Unicode MS" w:hAnsi="Times New Roman"/>
      <w:b/>
      <w:bCs/>
      <w:sz w:val="20"/>
      <w:szCs w:val="20"/>
    </w:rPr>
  </w:style>
  <w:style w:type="paragraph" w:styleId="Revision">
    <w:name w:val="Revision"/>
    <w:hidden/>
    <w:uiPriority w:val="99"/>
    <w:semiHidden/>
    <w:rsid w:val="00421F68"/>
    <w:rPr>
      <w:rFonts w:ascii="Times New Roman" w:eastAsia="Arial Unicode MS"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hyperlink" Target="http://melaniecurtis.com/" TargetMode="External"/><Relationship Id="rId13" Type="http://schemas.openxmlformats.org/officeDocument/2006/relationships/hyperlink" Target="mailto:mel@melaniecurtis.com" TargetMode="External"/><Relationship Id="rId14" Type="http://schemas.openxmlformats.org/officeDocument/2006/relationships/image" Target="media/image1.jpg"/><Relationship Id="rId15" Type="http://schemas.openxmlformats.org/officeDocument/2006/relationships/fontTable" Target="fontTable.xml"/><Relationship Id="rId16" Type="http://schemas.openxmlformats.org/officeDocument/2006/relationships/theme" Target="theme/theme1.xml"/><Relationship Id="rId18"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mel@melaniecurtis.com" TargetMode="External"/><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AEDB7-57D6-E349-BF55-267E81B82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235</Pages>
  <Words>7664</Words>
  <Characters>43691</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Judy BS</dc:creator>
  <cp:keywords/>
  <dc:description/>
  <cp:lastModifiedBy>Melanie Curtis</cp:lastModifiedBy>
  <cp:revision>14</cp:revision>
  <cp:lastPrinted>2016-11-14T17:43:00Z</cp:lastPrinted>
  <dcterms:created xsi:type="dcterms:W3CDTF">2017-03-15T05:52:00Z</dcterms:created>
  <dcterms:modified xsi:type="dcterms:W3CDTF">2017-03-22T20:09:00Z</dcterms:modified>
</cp:coreProperties>
</file>